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Default Extension="emf" ContentType="image/x-emf"/>
  <Default Extension="xlsx" ContentType="application/vnd.openxmlformats-officedocument.spreadsheetml.sheet"/>
  <Default Extension="xlsm" ContentType="application/vnd.ms-excel.sheet.macroEnabled.12"/>
  <Default Extension="pptx" ContentType="application/vnd.openxmlformats-officedocument.presentationml.presentation"/>
  <Default Extension="xls" ContentType="application/vnd.ms-excel"/>
  <Default Extension="bin" ContentType="application/vnd.openxmlformats-officedocument.oleObjec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E7E8B5" w14:textId="77777777" w:rsidR="00F95212" w:rsidRPr="00285DDB" w:rsidRDefault="00F95212" w:rsidP="00FD24C6">
      <w:pPr>
        <w:rPr>
          <w:rFonts w:ascii="Arial" w:eastAsia="SimHei" w:hAnsi="Arial" w:cs="Arial"/>
          <w:b/>
          <w:bCs/>
          <w:sz w:val="72"/>
        </w:rPr>
      </w:pPr>
    </w:p>
    <w:p w14:paraId="76D753B9" w14:textId="77777777" w:rsidR="00936BB8" w:rsidRPr="00285DDB" w:rsidRDefault="00936BB8" w:rsidP="00936BB8">
      <w:pPr>
        <w:jc w:val="center"/>
        <w:rPr>
          <w:rFonts w:ascii="Arial" w:eastAsia="SimHei" w:hAnsi="Arial" w:cs="Arial"/>
          <w:b/>
          <w:bCs/>
          <w:sz w:val="52"/>
          <w:szCs w:val="52"/>
        </w:rPr>
      </w:pPr>
    </w:p>
    <w:p w14:paraId="3DB3D698" w14:textId="77777777" w:rsidR="00232382" w:rsidRPr="00285DDB" w:rsidRDefault="00232382" w:rsidP="00F95212">
      <w:pPr>
        <w:jc w:val="center"/>
        <w:rPr>
          <w:rFonts w:ascii="Arial" w:eastAsia="SimHei" w:hAnsi="Arial" w:cs="Arial"/>
          <w:b/>
          <w:bCs/>
          <w:sz w:val="52"/>
          <w:szCs w:val="52"/>
        </w:rPr>
      </w:pPr>
    </w:p>
    <w:p w14:paraId="373C5EC2" w14:textId="77777777" w:rsidR="00DF46D1" w:rsidRPr="00285DDB" w:rsidRDefault="00DF46D1" w:rsidP="00F95212">
      <w:pPr>
        <w:jc w:val="center"/>
        <w:rPr>
          <w:rFonts w:ascii="Arial" w:eastAsia="SimHei" w:hAnsi="Arial" w:cs="Arial"/>
          <w:b/>
          <w:bCs/>
          <w:sz w:val="72"/>
        </w:rPr>
      </w:pPr>
      <w:r w:rsidRPr="00285DDB">
        <w:rPr>
          <w:rFonts w:ascii="Arial" w:eastAsia="SimHei" w:hAnsi="Arial" w:cs="Arial"/>
          <w:b/>
          <w:bCs/>
          <w:sz w:val="72"/>
        </w:rPr>
        <w:t xml:space="preserve">DCMS </w:t>
      </w:r>
    </w:p>
    <w:p w14:paraId="220C14A4" w14:textId="77777777" w:rsidR="00F95212" w:rsidRPr="00285DDB" w:rsidRDefault="00DF46D1" w:rsidP="00F95212">
      <w:pPr>
        <w:jc w:val="center"/>
        <w:rPr>
          <w:rFonts w:ascii="Arial" w:eastAsia="SimHei" w:hAnsi="Arial" w:cs="Arial"/>
          <w:b/>
          <w:bCs/>
          <w:sz w:val="44"/>
          <w:szCs w:val="52"/>
        </w:rPr>
      </w:pPr>
      <w:r w:rsidRPr="00285DDB">
        <w:rPr>
          <w:rFonts w:ascii="Arial" w:eastAsia="SimHei" w:hAnsi="Arial" w:cs="Arial"/>
          <w:b/>
          <w:bCs/>
          <w:sz w:val="52"/>
        </w:rPr>
        <w:t>FUNCTION SPECIFICATION DOCUMENT</w:t>
      </w:r>
    </w:p>
    <w:p w14:paraId="44809B17" w14:textId="77777777" w:rsidR="00F95212" w:rsidRPr="00285DDB" w:rsidRDefault="00F95212" w:rsidP="00F95212">
      <w:pPr>
        <w:rPr>
          <w:rFonts w:ascii="Arial" w:hAnsi="Arial" w:cs="Arial"/>
        </w:rPr>
      </w:pPr>
    </w:p>
    <w:p w14:paraId="14CA8E16" w14:textId="77777777" w:rsidR="00F95212" w:rsidRPr="00285DDB" w:rsidRDefault="00F95212" w:rsidP="00F95212">
      <w:pPr>
        <w:rPr>
          <w:rFonts w:ascii="Arial" w:hAnsi="Arial" w:cs="Arial"/>
        </w:rPr>
      </w:pPr>
    </w:p>
    <w:p w14:paraId="39B99578" w14:textId="77777777" w:rsidR="00F95212" w:rsidRPr="00285DDB" w:rsidRDefault="00F95212" w:rsidP="00F95212">
      <w:pPr>
        <w:rPr>
          <w:rFonts w:ascii="Arial" w:hAnsi="Arial" w:cs="Arial"/>
        </w:rPr>
      </w:pPr>
    </w:p>
    <w:p w14:paraId="1FA7EE45" w14:textId="77777777" w:rsidR="00F95212" w:rsidRPr="00285DDB" w:rsidRDefault="00F95212" w:rsidP="00F95212">
      <w:pPr>
        <w:rPr>
          <w:rFonts w:ascii="Arial" w:hAnsi="Arial" w:cs="Arial"/>
        </w:rPr>
      </w:pPr>
    </w:p>
    <w:p w14:paraId="086C8019" w14:textId="77777777" w:rsidR="00F95212" w:rsidRPr="00285DDB" w:rsidRDefault="00F95212" w:rsidP="00F95212">
      <w:pPr>
        <w:rPr>
          <w:rFonts w:ascii="Arial" w:hAnsi="Arial" w:cs="Arial"/>
        </w:rPr>
      </w:pPr>
    </w:p>
    <w:p w14:paraId="457AE6F2" w14:textId="77777777" w:rsidR="00F95212" w:rsidRPr="00285DDB" w:rsidRDefault="00F95212" w:rsidP="00F95212">
      <w:pPr>
        <w:rPr>
          <w:rFonts w:ascii="Arial" w:hAnsi="Arial" w:cs="Arial"/>
        </w:rPr>
      </w:pPr>
    </w:p>
    <w:p w14:paraId="16FA9DAB" w14:textId="77777777" w:rsidR="00F95212" w:rsidRPr="00285DDB" w:rsidRDefault="00F95212" w:rsidP="00F95212">
      <w:pPr>
        <w:rPr>
          <w:rFonts w:ascii="Arial" w:hAnsi="Arial" w:cs="Arial"/>
        </w:rPr>
      </w:pPr>
    </w:p>
    <w:p w14:paraId="277F751A" w14:textId="77777777" w:rsidR="00F95212" w:rsidRPr="00285DDB" w:rsidRDefault="00F95212" w:rsidP="00F95212">
      <w:pPr>
        <w:rPr>
          <w:rFonts w:ascii="Arial" w:hAnsi="Arial" w:cs="Arial"/>
        </w:rPr>
      </w:pPr>
    </w:p>
    <w:p w14:paraId="5FBC20F6" w14:textId="77777777" w:rsidR="00F95212" w:rsidRPr="00285DDB" w:rsidRDefault="00F95212" w:rsidP="00F95212">
      <w:pPr>
        <w:rPr>
          <w:rFonts w:ascii="Arial" w:hAnsi="Arial" w:cs="Arial"/>
        </w:rPr>
      </w:pPr>
    </w:p>
    <w:p w14:paraId="4F497840" w14:textId="77777777" w:rsidR="00F95212" w:rsidRPr="00285DDB" w:rsidRDefault="00F95212" w:rsidP="00F95212">
      <w:pPr>
        <w:rPr>
          <w:rFonts w:ascii="Arial" w:hAnsi="Arial" w:cs="Arial"/>
        </w:rPr>
      </w:pPr>
    </w:p>
    <w:p w14:paraId="509704E4" w14:textId="77777777" w:rsidR="00F95212" w:rsidRPr="00285DDB" w:rsidRDefault="00F95212" w:rsidP="00F95212">
      <w:pPr>
        <w:rPr>
          <w:rFonts w:ascii="Arial" w:hAnsi="Arial" w:cs="Arial"/>
        </w:rPr>
      </w:pPr>
    </w:p>
    <w:p w14:paraId="4CA39045" w14:textId="77777777" w:rsidR="00F95212" w:rsidRPr="00285DDB" w:rsidRDefault="006145A1" w:rsidP="000B441B">
      <w:pPr>
        <w:jc w:val="center"/>
        <w:rPr>
          <w:rFonts w:ascii="Arial" w:eastAsia="SimHei" w:hAnsi="Arial" w:cs="Arial"/>
          <w:b/>
          <w:bCs/>
          <w:sz w:val="30"/>
        </w:rPr>
      </w:pPr>
      <w:r w:rsidRPr="00285DDB">
        <w:rPr>
          <w:rFonts w:ascii="Arial" w:eastAsia="SimHei" w:hAnsi="Arial" w:cs="Arial"/>
          <w:b/>
          <w:bCs/>
          <w:sz w:val="30"/>
        </w:rPr>
        <w:t xml:space="preserve">Version </w:t>
      </w:r>
      <w:r w:rsidR="00DF46D1" w:rsidRPr="00285DDB">
        <w:rPr>
          <w:rFonts w:ascii="Arial" w:eastAsia="SimHei" w:hAnsi="Arial" w:cs="Arial"/>
          <w:b/>
          <w:bCs/>
          <w:sz w:val="30"/>
        </w:rPr>
        <w:t>0.1</w:t>
      </w:r>
    </w:p>
    <w:p w14:paraId="39E2810E" w14:textId="77777777" w:rsidR="00F95212" w:rsidRPr="00285DDB" w:rsidRDefault="00F95212" w:rsidP="00F95212">
      <w:pPr>
        <w:rPr>
          <w:rFonts w:ascii="Arial" w:hAnsi="Arial" w:cs="Arial"/>
        </w:rPr>
      </w:pPr>
    </w:p>
    <w:p w14:paraId="417DD5B2" w14:textId="77777777" w:rsidR="00F95212" w:rsidRPr="00285DDB" w:rsidRDefault="00F95212" w:rsidP="00F95212">
      <w:pPr>
        <w:rPr>
          <w:rFonts w:ascii="Arial" w:hAnsi="Arial" w:cs="Arial"/>
        </w:rPr>
      </w:pPr>
    </w:p>
    <w:p w14:paraId="137BDED0" w14:textId="77777777" w:rsidR="00F95212" w:rsidRPr="00285DDB" w:rsidRDefault="00F95212" w:rsidP="00F95212">
      <w:pPr>
        <w:rPr>
          <w:rFonts w:ascii="Arial" w:hAnsi="Arial" w:cs="Arial"/>
        </w:rPr>
      </w:pPr>
    </w:p>
    <w:p w14:paraId="121FA08A" w14:textId="77777777" w:rsidR="00F95212" w:rsidRPr="00285DDB" w:rsidRDefault="00F95212" w:rsidP="00F95212">
      <w:pPr>
        <w:rPr>
          <w:rFonts w:ascii="Arial" w:hAnsi="Arial" w:cs="Arial"/>
        </w:rPr>
      </w:pPr>
    </w:p>
    <w:p w14:paraId="625E92D7" w14:textId="77777777" w:rsidR="00F95212" w:rsidRPr="00285DDB" w:rsidRDefault="00F95212" w:rsidP="00F95212">
      <w:pPr>
        <w:rPr>
          <w:rFonts w:ascii="Arial" w:hAnsi="Arial" w:cs="Arial"/>
        </w:rPr>
      </w:pPr>
    </w:p>
    <w:p w14:paraId="61343199" w14:textId="77777777" w:rsidR="00F95212" w:rsidRPr="00285DDB" w:rsidRDefault="00F95212" w:rsidP="00F95212">
      <w:pPr>
        <w:rPr>
          <w:rFonts w:ascii="Arial" w:hAnsi="Arial" w:cs="Arial"/>
        </w:rPr>
      </w:pPr>
    </w:p>
    <w:p w14:paraId="2A5F9F36" w14:textId="77777777" w:rsidR="00F95212" w:rsidRPr="00285DDB" w:rsidRDefault="0021120A" w:rsidP="00F95212">
      <w:pPr>
        <w:jc w:val="center"/>
        <w:rPr>
          <w:rFonts w:ascii="Arial" w:eastAsia="SimHei" w:hAnsi="Arial" w:cs="Arial"/>
          <w:b/>
          <w:bCs/>
          <w:sz w:val="30"/>
        </w:rPr>
      </w:pPr>
      <w:r w:rsidRPr="00285DDB">
        <w:rPr>
          <w:rFonts w:ascii="Arial" w:eastAsia="SimHei" w:hAnsi="Arial" w:cs="Arial"/>
          <w:b/>
          <w:bCs/>
          <w:sz w:val="30"/>
        </w:rPr>
        <w:t>Shanghai Huateng Software Systems Co., Ltd.</w:t>
      </w:r>
    </w:p>
    <w:p w14:paraId="316BB249" w14:textId="77777777" w:rsidR="002A5BEB" w:rsidRPr="008354BD" w:rsidRDefault="00DF46D1" w:rsidP="00D73BDC">
      <w:pPr>
        <w:jc w:val="center"/>
        <w:rPr>
          <w:rFonts w:ascii="Arial" w:hAnsi="Arial" w:cs="Arial"/>
        </w:rPr>
      </w:pPr>
      <w:r w:rsidRPr="008354BD">
        <w:rPr>
          <w:rFonts w:ascii="Arial" w:hAnsi="Arial" w:cs="Arial"/>
        </w:rPr>
        <w:t>Sep</w:t>
      </w:r>
      <w:r w:rsidR="00F75C60" w:rsidRPr="008354BD">
        <w:rPr>
          <w:rFonts w:ascii="Arial" w:hAnsi="Arial" w:cs="Arial"/>
        </w:rPr>
        <w:t>.</w:t>
      </w:r>
      <w:r w:rsidR="0021120A" w:rsidRPr="008354BD">
        <w:rPr>
          <w:rFonts w:ascii="Arial" w:hAnsi="Arial" w:cs="Arial"/>
        </w:rPr>
        <w:t xml:space="preserve"> 20</w:t>
      </w:r>
      <w:r w:rsidRPr="008354BD">
        <w:rPr>
          <w:rFonts w:ascii="Arial" w:hAnsi="Arial" w:cs="Arial"/>
        </w:rPr>
        <w:t>18</w:t>
      </w:r>
    </w:p>
    <w:p w14:paraId="0BA361EE" w14:textId="77777777" w:rsidR="00F47076" w:rsidRPr="00285DDB" w:rsidRDefault="002A5BEB" w:rsidP="00F47076">
      <w:pPr>
        <w:rPr>
          <w:rFonts w:ascii="Arial" w:hAnsi="Arial" w:cs="Arial"/>
          <w:b/>
          <w:szCs w:val="22"/>
          <w:lang w:val="en-GB"/>
        </w:rPr>
      </w:pPr>
      <w:r w:rsidRPr="00285DDB">
        <w:rPr>
          <w:rFonts w:ascii="Arial" w:hAnsi="Arial" w:cs="Arial"/>
        </w:rPr>
        <w:br w:type="page"/>
      </w:r>
      <w:r w:rsidR="0021120A" w:rsidRPr="00285DDB">
        <w:rPr>
          <w:rFonts w:ascii="Arial" w:hAnsi="Arial" w:cs="Arial"/>
          <w:b/>
          <w:szCs w:val="22"/>
          <w:lang w:val="en-GB"/>
        </w:rPr>
        <w:lastRenderedPageBreak/>
        <w:t>Change History</w:t>
      </w:r>
    </w:p>
    <w:p w14:paraId="15F09EE9" w14:textId="77777777" w:rsidR="00F47076" w:rsidRPr="00285DDB" w:rsidRDefault="00F47076" w:rsidP="00F47076">
      <w:pPr>
        <w:rPr>
          <w:rFonts w:ascii="Arial" w:hAnsi="Arial" w:cs="Arial"/>
          <w:sz w:val="20"/>
          <w:lang w:val="en-GB"/>
        </w:rPr>
      </w:pPr>
    </w:p>
    <w:tbl>
      <w:tblPr>
        <w:tblW w:w="8280" w:type="dxa"/>
        <w:tblInd w:w="3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30" w:type="dxa"/>
          <w:right w:w="30" w:type="dxa"/>
        </w:tblCellMar>
        <w:tblLook w:val="0000" w:firstRow="0" w:lastRow="0" w:firstColumn="0" w:lastColumn="0" w:noHBand="0" w:noVBand="0"/>
      </w:tblPr>
      <w:tblGrid>
        <w:gridCol w:w="1003"/>
        <w:gridCol w:w="1367"/>
        <w:gridCol w:w="1732"/>
        <w:gridCol w:w="4178"/>
      </w:tblGrid>
      <w:tr w:rsidR="00F47076" w:rsidRPr="00285DDB" w14:paraId="1B2F7F3C" w14:textId="77777777">
        <w:trPr>
          <w:trHeight w:val="305"/>
        </w:trPr>
        <w:tc>
          <w:tcPr>
            <w:tcW w:w="1003" w:type="dxa"/>
            <w:shd w:val="pct10" w:color="auto" w:fill="FFFFFF"/>
            <w:vAlign w:val="center"/>
          </w:tcPr>
          <w:p w14:paraId="4B0D1401"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Release</w:t>
            </w:r>
          </w:p>
        </w:tc>
        <w:tc>
          <w:tcPr>
            <w:tcW w:w="1367" w:type="dxa"/>
            <w:shd w:val="pct10" w:color="auto" w:fill="FFFFFF"/>
            <w:vAlign w:val="center"/>
          </w:tcPr>
          <w:p w14:paraId="4FC54F84"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Date</w:t>
            </w:r>
          </w:p>
        </w:tc>
        <w:tc>
          <w:tcPr>
            <w:tcW w:w="1732" w:type="dxa"/>
            <w:shd w:val="pct10" w:color="auto" w:fill="FFFFFF"/>
            <w:vAlign w:val="center"/>
          </w:tcPr>
          <w:p w14:paraId="5F885D08"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Author</w:t>
            </w:r>
          </w:p>
        </w:tc>
        <w:tc>
          <w:tcPr>
            <w:tcW w:w="4178" w:type="dxa"/>
            <w:shd w:val="pct10" w:color="auto" w:fill="FFFFFF"/>
            <w:vAlign w:val="center"/>
          </w:tcPr>
          <w:p w14:paraId="0D65F332"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Reason for Change</w:t>
            </w:r>
          </w:p>
        </w:tc>
      </w:tr>
      <w:tr w:rsidR="00F47076" w:rsidRPr="00285DDB" w14:paraId="11D11E02" w14:textId="77777777">
        <w:trPr>
          <w:trHeight w:val="305"/>
        </w:trPr>
        <w:tc>
          <w:tcPr>
            <w:tcW w:w="1003" w:type="dxa"/>
          </w:tcPr>
          <w:p w14:paraId="0830F1DF" w14:textId="77777777" w:rsidR="00F47076" w:rsidRPr="00285DDB" w:rsidRDefault="00DF46D1" w:rsidP="00EA55FC">
            <w:pPr>
              <w:spacing w:before="60" w:after="60"/>
              <w:rPr>
                <w:rFonts w:ascii="Arial" w:hAnsi="Arial" w:cs="Arial"/>
                <w:sz w:val="20"/>
                <w:lang w:val="en-GB"/>
              </w:rPr>
            </w:pPr>
            <w:r w:rsidRPr="00285DDB">
              <w:rPr>
                <w:rFonts w:ascii="Arial" w:hAnsi="Arial" w:cs="Arial"/>
                <w:sz w:val="20"/>
                <w:lang w:val="en-GB"/>
              </w:rPr>
              <w:t>0.1</w:t>
            </w:r>
          </w:p>
        </w:tc>
        <w:tc>
          <w:tcPr>
            <w:tcW w:w="1367" w:type="dxa"/>
          </w:tcPr>
          <w:p w14:paraId="58BBC004" w14:textId="77777777" w:rsidR="00F47076" w:rsidRPr="00285DDB" w:rsidRDefault="00B7200E" w:rsidP="00DF46D1">
            <w:pPr>
              <w:spacing w:before="60" w:after="60"/>
              <w:rPr>
                <w:rFonts w:ascii="Arial" w:hAnsi="Arial" w:cs="Arial"/>
                <w:sz w:val="20"/>
                <w:lang w:val="en-GB"/>
              </w:rPr>
            </w:pPr>
            <w:r w:rsidRPr="00285DDB">
              <w:rPr>
                <w:rFonts w:ascii="Arial" w:hAnsi="Arial" w:cs="Arial"/>
                <w:sz w:val="20"/>
                <w:lang w:val="en-GB"/>
              </w:rPr>
              <w:t>201</w:t>
            </w:r>
            <w:r w:rsidR="00DF46D1" w:rsidRPr="00285DDB">
              <w:rPr>
                <w:rFonts w:ascii="Arial" w:hAnsi="Arial" w:cs="Arial"/>
                <w:sz w:val="20"/>
                <w:lang w:val="en-GB"/>
              </w:rPr>
              <w:t>8</w:t>
            </w:r>
            <w:r w:rsidRPr="00285DDB">
              <w:rPr>
                <w:rFonts w:ascii="Arial" w:hAnsi="Arial" w:cs="Arial"/>
                <w:sz w:val="20"/>
                <w:lang w:val="en-GB"/>
              </w:rPr>
              <w:t>-</w:t>
            </w:r>
            <w:r w:rsidR="00DF46D1" w:rsidRPr="00285DDB">
              <w:rPr>
                <w:rFonts w:ascii="Arial" w:hAnsi="Arial" w:cs="Arial"/>
                <w:sz w:val="20"/>
                <w:lang w:val="en-GB"/>
              </w:rPr>
              <w:t>9</w:t>
            </w:r>
            <w:r w:rsidRPr="00285DDB">
              <w:rPr>
                <w:rFonts w:ascii="Arial" w:hAnsi="Arial" w:cs="Arial"/>
                <w:sz w:val="20"/>
                <w:lang w:val="en-GB"/>
              </w:rPr>
              <w:t>-</w:t>
            </w:r>
            <w:r w:rsidR="00DF46D1" w:rsidRPr="00285DDB">
              <w:rPr>
                <w:rFonts w:ascii="Arial" w:hAnsi="Arial" w:cs="Arial"/>
                <w:sz w:val="20"/>
                <w:lang w:val="en-GB"/>
              </w:rPr>
              <w:t>28</w:t>
            </w:r>
          </w:p>
        </w:tc>
        <w:tc>
          <w:tcPr>
            <w:tcW w:w="1732" w:type="dxa"/>
          </w:tcPr>
          <w:p w14:paraId="35C248A6" w14:textId="77777777" w:rsidR="00DF46D1" w:rsidRPr="00285DDB" w:rsidRDefault="00DF46D1" w:rsidP="006A5402">
            <w:pPr>
              <w:spacing w:before="60" w:after="60"/>
              <w:rPr>
                <w:rFonts w:ascii="Arial" w:hAnsi="Arial" w:cs="Arial"/>
                <w:sz w:val="20"/>
                <w:lang w:val="en-GB"/>
              </w:rPr>
            </w:pPr>
            <w:r w:rsidRPr="00285DDB">
              <w:rPr>
                <w:rFonts w:ascii="Arial" w:hAnsi="Arial" w:cs="Arial"/>
                <w:sz w:val="20"/>
                <w:lang w:val="en-GB"/>
              </w:rPr>
              <w:t>Mindy Yao</w:t>
            </w:r>
          </w:p>
          <w:p w14:paraId="7969D10F" w14:textId="77777777" w:rsidR="00DF46D1" w:rsidRPr="00285DDB" w:rsidRDefault="00DF46D1" w:rsidP="006A5402">
            <w:pPr>
              <w:spacing w:before="60" w:after="60"/>
              <w:rPr>
                <w:rFonts w:ascii="Arial" w:hAnsi="Arial" w:cs="Arial"/>
                <w:sz w:val="20"/>
                <w:lang w:val="en-GB"/>
              </w:rPr>
            </w:pPr>
            <w:r w:rsidRPr="00285DDB">
              <w:rPr>
                <w:rFonts w:ascii="Arial" w:hAnsi="Arial" w:cs="Arial"/>
                <w:sz w:val="20"/>
                <w:lang w:val="en-GB"/>
              </w:rPr>
              <w:t>Celine Xiang</w:t>
            </w:r>
          </w:p>
        </w:tc>
        <w:tc>
          <w:tcPr>
            <w:tcW w:w="4178" w:type="dxa"/>
          </w:tcPr>
          <w:p w14:paraId="6B861499" w14:textId="77777777" w:rsidR="00F47076" w:rsidRPr="00285DDB" w:rsidRDefault="0021120A" w:rsidP="00EA55FC">
            <w:pPr>
              <w:spacing w:before="60" w:after="60"/>
              <w:rPr>
                <w:rFonts w:ascii="Arial" w:hAnsi="Arial" w:cs="Arial"/>
                <w:sz w:val="20"/>
                <w:lang w:val="en-GB"/>
              </w:rPr>
            </w:pPr>
            <w:r w:rsidRPr="00285DDB">
              <w:rPr>
                <w:rFonts w:ascii="Arial" w:hAnsi="Arial" w:cs="Arial"/>
                <w:sz w:val="20"/>
                <w:lang w:val="en-GB"/>
              </w:rPr>
              <w:t>Initial</w:t>
            </w:r>
          </w:p>
        </w:tc>
      </w:tr>
      <w:tr w:rsidR="00BD243A" w:rsidRPr="00285DDB" w14:paraId="39608028" w14:textId="77777777">
        <w:trPr>
          <w:trHeight w:val="305"/>
        </w:trPr>
        <w:tc>
          <w:tcPr>
            <w:tcW w:w="1003" w:type="dxa"/>
          </w:tcPr>
          <w:p w14:paraId="1E78DFE9" w14:textId="77777777" w:rsidR="00BD243A" w:rsidRPr="00285DDB" w:rsidRDefault="00BD243A" w:rsidP="00EA55FC">
            <w:pPr>
              <w:spacing w:before="60" w:after="60"/>
              <w:rPr>
                <w:rFonts w:ascii="Arial" w:hAnsi="Arial" w:cs="Arial"/>
                <w:sz w:val="20"/>
                <w:lang w:val="en-GB"/>
              </w:rPr>
            </w:pPr>
            <w:r>
              <w:rPr>
                <w:rFonts w:ascii="Arial" w:hAnsi="Arial" w:cs="Arial" w:hint="eastAsia"/>
                <w:sz w:val="20"/>
                <w:lang w:val="en-GB"/>
              </w:rPr>
              <w:t>0.2</w:t>
            </w:r>
          </w:p>
        </w:tc>
        <w:tc>
          <w:tcPr>
            <w:tcW w:w="1367" w:type="dxa"/>
          </w:tcPr>
          <w:p w14:paraId="1E32B56E" w14:textId="77777777" w:rsidR="00BD243A" w:rsidRPr="00285DDB" w:rsidRDefault="00BD243A" w:rsidP="00BD243A">
            <w:pPr>
              <w:spacing w:before="60" w:after="60"/>
              <w:rPr>
                <w:rFonts w:ascii="Arial" w:hAnsi="Arial" w:cs="Arial"/>
                <w:sz w:val="20"/>
                <w:lang w:val="en-GB"/>
              </w:rPr>
            </w:pPr>
            <w:r w:rsidRPr="00285DDB">
              <w:rPr>
                <w:rFonts w:ascii="Arial" w:hAnsi="Arial" w:cs="Arial"/>
                <w:sz w:val="20"/>
                <w:lang w:val="en-GB"/>
              </w:rPr>
              <w:t>2018-</w:t>
            </w:r>
            <w:r>
              <w:rPr>
                <w:rFonts w:ascii="Arial" w:hAnsi="Arial" w:cs="Arial"/>
                <w:sz w:val="20"/>
                <w:lang w:val="en-GB"/>
              </w:rPr>
              <w:t>12</w:t>
            </w:r>
            <w:r w:rsidRPr="00285DDB">
              <w:rPr>
                <w:rFonts w:ascii="Arial" w:hAnsi="Arial" w:cs="Arial"/>
                <w:sz w:val="20"/>
                <w:lang w:val="en-GB"/>
              </w:rPr>
              <w:t>-</w:t>
            </w:r>
            <w:r>
              <w:rPr>
                <w:rFonts w:ascii="Arial" w:hAnsi="Arial" w:cs="Arial"/>
                <w:sz w:val="20"/>
                <w:lang w:val="en-GB"/>
              </w:rPr>
              <w:t>3</w:t>
            </w:r>
          </w:p>
        </w:tc>
        <w:tc>
          <w:tcPr>
            <w:tcW w:w="1732" w:type="dxa"/>
          </w:tcPr>
          <w:p w14:paraId="1A66F0E4" w14:textId="77777777" w:rsidR="00BD243A" w:rsidRPr="00285DDB" w:rsidRDefault="00BD243A" w:rsidP="006A5402">
            <w:pPr>
              <w:spacing w:before="60" w:after="60"/>
              <w:rPr>
                <w:rFonts w:ascii="Arial" w:hAnsi="Arial" w:cs="Arial"/>
                <w:sz w:val="20"/>
                <w:lang w:val="en-GB"/>
              </w:rPr>
            </w:pPr>
            <w:r>
              <w:rPr>
                <w:rFonts w:ascii="Arial" w:hAnsi="Arial" w:cs="Arial" w:hint="eastAsia"/>
                <w:sz w:val="20"/>
                <w:lang w:val="en-GB"/>
              </w:rPr>
              <w:t>Gaoli</w:t>
            </w:r>
          </w:p>
        </w:tc>
        <w:tc>
          <w:tcPr>
            <w:tcW w:w="4178" w:type="dxa"/>
          </w:tcPr>
          <w:p w14:paraId="7A340995" w14:textId="77777777" w:rsidR="00BD243A" w:rsidRPr="00285DDB" w:rsidRDefault="00BD243A" w:rsidP="00EA55FC">
            <w:pPr>
              <w:spacing w:before="60" w:after="60"/>
              <w:rPr>
                <w:rFonts w:ascii="Arial" w:hAnsi="Arial" w:cs="Arial"/>
                <w:sz w:val="20"/>
                <w:lang w:val="en-GB"/>
              </w:rPr>
            </w:pPr>
            <w:r>
              <w:rPr>
                <w:rFonts w:ascii="Arial" w:hAnsi="Arial" w:cs="Arial" w:hint="eastAsia"/>
                <w:sz w:val="20"/>
                <w:lang w:val="en-GB"/>
              </w:rPr>
              <w:t>Update</w:t>
            </w:r>
          </w:p>
        </w:tc>
      </w:tr>
      <w:tr w:rsidR="007724F0" w:rsidRPr="00285DDB" w14:paraId="39935B80" w14:textId="77777777">
        <w:trPr>
          <w:trHeight w:val="305"/>
        </w:trPr>
        <w:tc>
          <w:tcPr>
            <w:tcW w:w="1003" w:type="dxa"/>
          </w:tcPr>
          <w:p w14:paraId="46214F14" w14:textId="77777777" w:rsidR="007724F0" w:rsidRDefault="007724F0" w:rsidP="00EA55FC">
            <w:pPr>
              <w:spacing w:before="60" w:after="60"/>
              <w:rPr>
                <w:rFonts w:ascii="Arial" w:hAnsi="Arial" w:cs="Arial"/>
                <w:sz w:val="20"/>
                <w:lang w:val="en-GB"/>
              </w:rPr>
            </w:pPr>
            <w:r>
              <w:rPr>
                <w:rFonts w:ascii="Arial" w:hAnsi="Arial" w:cs="Arial" w:hint="eastAsia"/>
                <w:sz w:val="20"/>
                <w:lang w:val="en-GB"/>
              </w:rPr>
              <w:t>0.3</w:t>
            </w:r>
          </w:p>
        </w:tc>
        <w:tc>
          <w:tcPr>
            <w:tcW w:w="1367" w:type="dxa"/>
          </w:tcPr>
          <w:p w14:paraId="06E39639" w14:textId="77777777" w:rsidR="007724F0" w:rsidRPr="00285DDB" w:rsidRDefault="007724F0" w:rsidP="007724F0">
            <w:pPr>
              <w:spacing w:before="60" w:after="60"/>
              <w:rPr>
                <w:rFonts w:ascii="Arial" w:hAnsi="Arial" w:cs="Arial"/>
                <w:sz w:val="20"/>
                <w:lang w:val="en-GB"/>
              </w:rPr>
            </w:pPr>
            <w:r w:rsidRPr="00285DDB">
              <w:rPr>
                <w:rFonts w:ascii="Arial" w:hAnsi="Arial" w:cs="Arial"/>
                <w:sz w:val="20"/>
                <w:lang w:val="en-GB"/>
              </w:rPr>
              <w:t>2018-</w:t>
            </w:r>
            <w:r>
              <w:rPr>
                <w:rFonts w:ascii="Arial" w:hAnsi="Arial" w:cs="Arial"/>
                <w:sz w:val="20"/>
                <w:lang w:val="en-GB"/>
              </w:rPr>
              <w:t>12</w:t>
            </w:r>
            <w:r w:rsidRPr="00285DDB">
              <w:rPr>
                <w:rFonts w:ascii="Arial" w:hAnsi="Arial" w:cs="Arial"/>
                <w:sz w:val="20"/>
                <w:lang w:val="en-GB"/>
              </w:rPr>
              <w:t>-</w:t>
            </w:r>
            <w:r>
              <w:rPr>
                <w:rFonts w:ascii="Arial" w:hAnsi="Arial" w:cs="Arial"/>
                <w:sz w:val="20"/>
                <w:lang w:val="en-GB"/>
              </w:rPr>
              <w:t>21</w:t>
            </w:r>
          </w:p>
        </w:tc>
        <w:tc>
          <w:tcPr>
            <w:tcW w:w="1732" w:type="dxa"/>
          </w:tcPr>
          <w:p w14:paraId="6406C805" w14:textId="77777777" w:rsidR="007724F0" w:rsidRDefault="007724F0" w:rsidP="006A5402">
            <w:pPr>
              <w:spacing w:before="60" w:after="60"/>
              <w:rPr>
                <w:rFonts w:ascii="Arial" w:hAnsi="Arial" w:cs="Arial"/>
                <w:sz w:val="20"/>
                <w:lang w:val="en-GB"/>
              </w:rPr>
            </w:pPr>
            <w:r>
              <w:rPr>
                <w:rFonts w:ascii="Arial" w:hAnsi="Arial" w:cs="Arial" w:hint="eastAsia"/>
                <w:sz w:val="20"/>
                <w:lang w:val="en-GB"/>
              </w:rPr>
              <w:t>Gaoli</w:t>
            </w:r>
          </w:p>
        </w:tc>
        <w:tc>
          <w:tcPr>
            <w:tcW w:w="4178" w:type="dxa"/>
          </w:tcPr>
          <w:p w14:paraId="7334544F" w14:textId="77777777" w:rsidR="007724F0" w:rsidRDefault="007724F0" w:rsidP="00EA55FC">
            <w:pPr>
              <w:spacing w:before="60" w:after="60"/>
              <w:rPr>
                <w:rFonts w:ascii="Arial" w:hAnsi="Arial" w:cs="Arial"/>
                <w:sz w:val="20"/>
                <w:lang w:val="en-GB"/>
              </w:rPr>
            </w:pPr>
            <w:r>
              <w:rPr>
                <w:rFonts w:ascii="Arial" w:hAnsi="Arial" w:cs="Arial" w:hint="eastAsia"/>
                <w:sz w:val="20"/>
                <w:lang w:val="en-GB"/>
              </w:rPr>
              <w:t>Update</w:t>
            </w:r>
          </w:p>
        </w:tc>
      </w:tr>
      <w:tr w:rsidR="00B85CC7" w:rsidRPr="00285DDB" w14:paraId="56C3684B" w14:textId="77777777" w:rsidTr="00EE0781">
        <w:trPr>
          <w:trHeight w:val="404"/>
          <w:ins w:id="0" w:author="Gaoli" w:date="2019-03-14T11:19:00Z"/>
        </w:trPr>
        <w:tc>
          <w:tcPr>
            <w:tcW w:w="1003" w:type="dxa"/>
          </w:tcPr>
          <w:p w14:paraId="7801FF9E" w14:textId="59442859" w:rsidR="00B85CC7" w:rsidRDefault="00B85CC7" w:rsidP="00EA55FC">
            <w:pPr>
              <w:spacing w:before="60" w:after="60"/>
              <w:rPr>
                <w:ins w:id="1" w:author="Gaoli" w:date="2019-03-14T11:19:00Z"/>
                <w:rFonts w:ascii="Arial" w:hAnsi="Arial" w:cs="Arial"/>
                <w:sz w:val="20"/>
                <w:lang w:val="en-GB"/>
              </w:rPr>
            </w:pPr>
            <w:ins w:id="2" w:author="Gaoli" w:date="2019-03-14T11:19:00Z">
              <w:r>
                <w:rPr>
                  <w:rFonts w:ascii="Arial" w:hAnsi="Arial" w:cs="Arial" w:hint="eastAsia"/>
                  <w:sz w:val="20"/>
                  <w:lang w:val="en-GB"/>
                </w:rPr>
                <w:t>0</w:t>
              </w:r>
              <w:r>
                <w:rPr>
                  <w:rFonts w:ascii="Arial" w:hAnsi="Arial" w:cs="Arial" w:hint="eastAsia"/>
                  <w:sz w:val="20"/>
                  <w:lang w:val="en-GB"/>
                </w:rPr>
                <w:t>．</w:t>
              </w:r>
              <w:r>
                <w:rPr>
                  <w:rFonts w:ascii="Arial" w:hAnsi="Arial" w:cs="Arial" w:hint="eastAsia"/>
                  <w:sz w:val="20"/>
                  <w:lang w:val="en-GB"/>
                </w:rPr>
                <w:t>4</w:t>
              </w:r>
            </w:ins>
          </w:p>
        </w:tc>
        <w:tc>
          <w:tcPr>
            <w:tcW w:w="1367" w:type="dxa"/>
          </w:tcPr>
          <w:p w14:paraId="7FB838EB" w14:textId="26CCC223" w:rsidR="00B85CC7" w:rsidRPr="00285DDB" w:rsidRDefault="00B85CC7" w:rsidP="00F13E58">
            <w:pPr>
              <w:spacing w:before="60" w:after="60"/>
              <w:rPr>
                <w:ins w:id="3" w:author="Gaoli" w:date="2019-03-14T11:19:00Z"/>
                <w:rFonts w:ascii="Arial" w:hAnsi="Arial" w:cs="Arial"/>
                <w:sz w:val="20"/>
                <w:lang w:val="en-GB"/>
              </w:rPr>
            </w:pPr>
            <w:ins w:id="4" w:author="Gaoli" w:date="2019-03-14T11:19:00Z">
              <w:r w:rsidRPr="00285DDB">
                <w:rPr>
                  <w:rFonts w:ascii="Arial" w:hAnsi="Arial" w:cs="Arial"/>
                  <w:sz w:val="20"/>
                  <w:lang w:val="en-GB"/>
                </w:rPr>
                <w:t>201</w:t>
              </w:r>
              <w:r>
                <w:rPr>
                  <w:rFonts w:ascii="Arial" w:hAnsi="Arial" w:cs="Arial" w:hint="eastAsia"/>
                  <w:sz w:val="20"/>
                  <w:lang w:val="en-GB"/>
                </w:rPr>
                <w:t>9</w:t>
              </w:r>
              <w:r w:rsidRPr="00285DDB">
                <w:rPr>
                  <w:rFonts w:ascii="Arial" w:hAnsi="Arial" w:cs="Arial"/>
                  <w:sz w:val="20"/>
                  <w:lang w:val="en-GB"/>
                </w:rPr>
                <w:t>-</w:t>
              </w:r>
              <w:r>
                <w:rPr>
                  <w:rFonts w:ascii="Arial" w:hAnsi="Arial" w:cs="Arial" w:hint="eastAsia"/>
                  <w:sz w:val="20"/>
                  <w:lang w:val="en-GB"/>
                </w:rPr>
                <w:t>01</w:t>
              </w:r>
              <w:r w:rsidRPr="00285DDB">
                <w:rPr>
                  <w:rFonts w:ascii="Arial" w:hAnsi="Arial" w:cs="Arial"/>
                  <w:sz w:val="20"/>
                  <w:lang w:val="en-GB"/>
                </w:rPr>
                <w:t>-</w:t>
              </w:r>
              <w:r>
                <w:rPr>
                  <w:rFonts w:ascii="Arial" w:hAnsi="Arial" w:cs="Arial" w:hint="eastAsia"/>
                  <w:sz w:val="20"/>
                  <w:lang w:val="en-GB"/>
                </w:rPr>
                <w:t>28</w:t>
              </w:r>
            </w:ins>
          </w:p>
        </w:tc>
        <w:tc>
          <w:tcPr>
            <w:tcW w:w="1732" w:type="dxa"/>
          </w:tcPr>
          <w:p w14:paraId="596C9E8F" w14:textId="18409075" w:rsidR="00B85CC7" w:rsidRDefault="00B85CC7" w:rsidP="006A5402">
            <w:pPr>
              <w:spacing w:before="60" w:after="60"/>
              <w:rPr>
                <w:ins w:id="5" w:author="Gaoli" w:date="2019-03-14T11:19:00Z"/>
                <w:rFonts w:ascii="Arial" w:hAnsi="Arial" w:cs="Arial"/>
                <w:sz w:val="20"/>
                <w:lang w:val="en-GB"/>
              </w:rPr>
            </w:pPr>
            <w:ins w:id="6" w:author="Gaoli" w:date="2019-03-14T11:19:00Z">
              <w:r>
                <w:rPr>
                  <w:rFonts w:ascii="Arial" w:hAnsi="Arial" w:cs="Arial" w:hint="eastAsia"/>
                  <w:sz w:val="20"/>
                  <w:lang w:val="en-GB"/>
                </w:rPr>
                <w:t>Gaoli</w:t>
              </w:r>
            </w:ins>
          </w:p>
        </w:tc>
        <w:tc>
          <w:tcPr>
            <w:tcW w:w="4178" w:type="dxa"/>
          </w:tcPr>
          <w:p w14:paraId="370BB249" w14:textId="7FF2A6E0" w:rsidR="00B85CC7" w:rsidRDefault="00B85CC7" w:rsidP="00EA55FC">
            <w:pPr>
              <w:spacing w:before="60" w:after="60"/>
              <w:rPr>
                <w:ins w:id="7" w:author="Gaoli" w:date="2019-03-14T11:19:00Z"/>
                <w:rFonts w:ascii="Arial" w:hAnsi="Arial" w:cs="Arial"/>
                <w:sz w:val="20"/>
                <w:lang w:val="en-GB"/>
              </w:rPr>
            </w:pPr>
            <w:ins w:id="8" w:author="Gaoli" w:date="2019-03-14T11:19:00Z">
              <w:r>
                <w:rPr>
                  <w:rFonts w:ascii="Arial" w:hAnsi="Arial" w:cs="Arial" w:hint="eastAsia"/>
                  <w:sz w:val="20"/>
                  <w:lang w:val="en-GB"/>
                </w:rPr>
                <w:t>Update</w:t>
              </w:r>
            </w:ins>
          </w:p>
        </w:tc>
      </w:tr>
      <w:tr w:rsidR="00B85CC7" w:rsidRPr="00285DDB" w14:paraId="4CE90489" w14:textId="77777777" w:rsidTr="00EE0781">
        <w:trPr>
          <w:trHeight w:val="404"/>
          <w:ins w:id="9" w:author="Gaoli" w:date="2019-01-28T15:05:00Z"/>
        </w:trPr>
        <w:tc>
          <w:tcPr>
            <w:tcW w:w="1003" w:type="dxa"/>
          </w:tcPr>
          <w:p w14:paraId="344CFB17" w14:textId="172E682B" w:rsidR="00B85CC7" w:rsidRDefault="00B85CC7" w:rsidP="00B85CC7">
            <w:pPr>
              <w:spacing w:before="60" w:after="60"/>
              <w:rPr>
                <w:ins w:id="10" w:author="Gaoli" w:date="2019-01-28T15:05:00Z"/>
                <w:rFonts w:ascii="Arial" w:hAnsi="Arial" w:cs="Arial"/>
                <w:sz w:val="20"/>
                <w:lang w:val="en-GB"/>
              </w:rPr>
            </w:pPr>
            <w:ins w:id="11" w:author="Gaoli" w:date="2019-01-28T15:05:00Z">
              <w:r>
                <w:rPr>
                  <w:rFonts w:ascii="Arial" w:hAnsi="Arial" w:cs="Arial" w:hint="eastAsia"/>
                  <w:sz w:val="20"/>
                  <w:lang w:val="en-GB"/>
                </w:rPr>
                <w:t>0</w:t>
              </w:r>
              <w:r>
                <w:rPr>
                  <w:rFonts w:ascii="Arial" w:hAnsi="Arial" w:cs="Arial" w:hint="eastAsia"/>
                  <w:sz w:val="20"/>
                  <w:lang w:val="en-GB"/>
                </w:rPr>
                <w:t>．</w:t>
              </w:r>
            </w:ins>
            <w:ins w:id="12" w:author="Gaoli" w:date="2019-03-14T11:19:00Z">
              <w:r>
                <w:rPr>
                  <w:rFonts w:ascii="Arial" w:hAnsi="Arial" w:cs="Arial" w:hint="eastAsia"/>
                  <w:sz w:val="20"/>
                  <w:lang w:val="en-GB"/>
                </w:rPr>
                <w:t>5</w:t>
              </w:r>
            </w:ins>
          </w:p>
        </w:tc>
        <w:tc>
          <w:tcPr>
            <w:tcW w:w="1367" w:type="dxa"/>
          </w:tcPr>
          <w:p w14:paraId="084969D1" w14:textId="6DE9E04B" w:rsidR="00B85CC7" w:rsidRPr="00285DDB" w:rsidRDefault="00B85CC7" w:rsidP="00B85CC7">
            <w:pPr>
              <w:spacing w:before="60" w:after="60"/>
              <w:rPr>
                <w:ins w:id="13" w:author="Gaoli" w:date="2019-01-28T15:05:00Z"/>
                <w:rFonts w:ascii="Arial" w:hAnsi="Arial" w:cs="Arial"/>
                <w:sz w:val="20"/>
                <w:lang w:val="en-GB"/>
              </w:rPr>
            </w:pPr>
            <w:ins w:id="14" w:author="Gaoli" w:date="2019-01-28T15:05:00Z">
              <w:r w:rsidRPr="00285DDB">
                <w:rPr>
                  <w:rFonts w:ascii="Arial" w:hAnsi="Arial" w:cs="Arial"/>
                  <w:sz w:val="20"/>
                  <w:lang w:val="en-GB"/>
                </w:rPr>
                <w:t>201</w:t>
              </w:r>
            </w:ins>
            <w:ins w:id="15" w:author="Gaoli" w:date="2019-01-28T15:06:00Z">
              <w:r>
                <w:rPr>
                  <w:rFonts w:ascii="Arial" w:hAnsi="Arial" w:cs="Arial" w:hint="eastAsia"/>
                  <w:sz w:val="20"/>
                  <w:lang w:val="en-GB"/>
                </w:rPr>
                <w:t>9</w:t>
              </w:r>
            </w:ins>
            <w:ins w:id="16" w:author="Gaoli" w:date="2019-01-28T15:05:00Z">
              <w:r w:rsidRPr="00285DDB">
                <w:rPr>
                  <w:rFonts w:ascii="Arial" w:hAnsi="Arial" w:cs="Arial"/>
                  <w:sz w:val="20"/>
                  <w:lang w:val="en-GB"/>
                </w:rPr>
                <w:t>-</w:t>
              </w:r>
            </w:ins>
            <w:ins w:id="17" w:author="Gaoli" w:date="2019-01-28T15:06:00Z">
              <w:r>
                <w:rPr>
                  <w:rFonts w:ascii="Arial" w:hAnsi="Arial" w:cs="Arial" w:hint="eastAsia"/>
                  <w:sz w:val="20"/>
                  <w:lang w:val="en-GB"/>
                </w:rPr>
                <w:t>0</w:t>
              </w:r>
            </w:ins>
            <w:ins w:id="18" w:author="Gaoli" w:date="2019-03-14T11:19:00Z">
              <w:r>
                <w:rPr>
                  <w:rFonts w:ascii="Arial" w:hAnsi="Arial" w:cs="Arial" w:hint="eastAsia"/>
                  <w:sz w:val="20"/>
                  <w:lang w:val="en-GB"/>
                </w:rPr>
                <w:t>3</w:t>
              </w:r>
            </w:ins>
            <w:ins w:id="19" w:author="Gaoli" w:date="2019-01-28T15:05:00Z">
              <w:r w:rsidRPr="00285DDB">
                <w:rPr>
                  <w:rFonts w:ascii="Arial" w:hAnsi="Arial" w:cs="Arial"/>
                  <w:sz w:val="20"/>
                  <w:lang w:val="en-GB"/>
                </w:rPr>
                <w:t>-</w:t>
              </w:r>
            </w:ins>
            <w:ins w:id="20" w:author="Gaoli" w:date="2019-03-14T11:19:00Z">
              <w:r>
                <w:rPr>
                  <w:rFonts w:ascii="Arial" w:hAnsi="Arial" w:cs="Arial" w:hint="eastAsia"/>
                  <w:sz w:val="20"/>
                  <w:lang w:val="en-GB"/>
                </w:rPr>
                <w:t>13</w:t>
              </w:r>
            </w:ins>
          </w:p>
        </w:tc>
        <w:tc>
          <w:tcPr>
            <w:tcW w:w="1732" w:type="dxa"/>
          </w:tcPr>
          <w:p w14:paraId="404E96DB" w14:textId="77777777" w:rsidR="00B85CC7" w:rsidRDefault="00B85CC7" w:rsidP="006A5402">
            <w:pPr>
              <w:spacing w:before="60" w:after="60"/>
              <w:rPr>
                <w:ins w:id="21" w:author="Gaoli" w:date="2019-03-14T11:19:00Z"/>
                <w:rFonts w:ascii="Arial" w:hAnsi="Arial" w:cs="Arial"/>
                <w:sz w:val="20"/>
                <w:lang w:val="en-GB"/>
              </w:rPr>
            </w:pPr>
            <w:ins w:id="22" w:author="Gaoli" w:date="2019-01-28T15:06:00Z">
              <w:r>
                <w:rPr>
                  <w:rFonts w:ascii="Arial" w:hAnsi="Arial" w:cs="Arial" w:hint="eastAsia"/>
                  <w:sz w:val="20"/>
                  <w:lang w:val="en-GB"/>
                </w:rPr>
                <w:t>Gaoli</w:t>
              </w:r>
            </w:ins>
          </w:p>
          <w:p w14:paraId="036D1CD8" w14:textId="2DBE6651" w:rsidR="00B85CC7" w:rsidRDefault="00B85CC7" w:rsidP="006A5402">
            <w:pPr>
              <w:spacing w:before="60" w:after="60"/>
              <w:rPr>
                <w:ins w:id="23" w:author="Gaoli" w:date="2019-01-28T15:05:00Z"/>
                <w:rFonts w:ascii="Arial" w:hAnsi="Arial" w:cs="Arial"/>
                <w:sz w:val="20"/>
                <w:lang w:val="en-GB"/>
              </w:rPr>
            </w:pPr>
            <w:ins w:id="24" w:author="Gaoli" w:date="2019-03-14T11:19:00Z">
              <w:r>
                <w:rPr>
                  <w:rFonts w:ascii="Arial" w:hAnsi="Arial" w:cs="Arial" w:hint="eastAsia"/>
                  <w:sz w:val="20"/>
                  <w:lang w:val="en-GB"/>
                </w:rPr>
                <w:t>Lijun</w:t>
              </w:r>
            </w:ins>
          </w:p>
        </w:tc>
        <w:tc>
          <w:tcPr>
            <w:tcW w:w="4178" w:type="dxa"/>
          </w:tcPr>
          <w:p w14:paraId="0BF83A80" w14:textId="11FF55C6" w:rsidR="00B85CC7" w:rsidRDefault="00B85CC7" w:rsidP="00EA55FC">
            <w:pPr>
              <w:spacing w:before="60" w:after="60"/>
              <w:rPr>
                <w:ins w:id="25" w:author="Gaoli" w:date="2019-01-28T15:05:00Z"/>
                <w:rFonts w:ascii="Arial" w:hAnsi="Arial" w:cs="Arial"/>
                <w:sz w:val="20"/>
                <w:lang w:val="en-GB"/>
              </w:rPr>
            </w:pPr>
            <w:ins w:id="26" w:author="Gaoli" w:date="2019-01-28T15:06:00Z">
              <w:r>
                <w:rPr>
                  <w:rFonts w:ascii="Arial" w:hAnsi="Arial" w:cs="Arial" w:hint="eastAsia"/>
                  <w:sz w:val="20"/>
                  <w:lang w:val="en-GB"/>
                </w:rPr>
                <w:t>Update</w:t>
              </w:r>
            </w:ins>
          </w:p>
        </w:tc>
      </w:tr>
    </w:tbl>
    <w:p w14:paraId="652A20A1" w14:textId="77777777" w:rsidR="00DB5436" w:rsidRPr="00285DDB" w:rsidRDefault="00DB5436" w:rsidP="00DF46D1">
      <w:pPr>
        <w:rPr>
          <w:rFonts w:ascii="Arial" w:hAnsi="Arial" w:cs="Arial"/>
          <w:lang w:val="en-GB"/>
        </w:rPr>
      </w:pPr>
    </w:p>
    <w:p w14:paraId="1C32A63E" w14:textId="77777777" w:rsidR="00F47076" w:rsidRPr="00285DDB" w:rsidRDefault="00DB5436" w:rsidP="00BD7016">
      <w:pPr>
        <w:rPr>
          <w:rFonts w:ascii="Arial" w:hAnsi="Arial" w:cs="Arial"/>
          <w:lang w:val="en-GB"/>
        </w:rPr>
      </w:pPr>
      <w:r w:rsidRPr="00285DDB">
        <w:rPr>
          <w:rFonts w:ascii="Arial" w:hAnsi="Arial" w:cs="Arial"/>
          <w:lang w:val="en-GB"/>
        </w:rPr>
        <w:br w:type="page"/>
      </w:r>
    </w:p>
    <w:p w14:paraId="5E2065A0" w14:textId="77777777" w:rsidR="00F47076" w:rsidRPr="00285DDB" w:rsidRDefault="0021120A" w:rsidP="00F47076">
      <w:pPr>
        <w:rPr>
          <w:rFonts w:ascii="Arial" w:hAnsi="Arial" w:cs="Arial"/>
          <w:b/>
          <w:szCs w:val="22"/>
          <w:lang w:val="en-GB"/>
        </w:rPr>
      </w:pPr>
      <w:r w:rsidRPr="00285DDB">
        <w:rPr>
          <w:rFonts w:ascii="Arial" w:hAnsi="Arial" w:cs="Arial"/>
          <w:b/>
          <w:szCs w:val="22"/>
          <w:lang w:val="en-GB"/>
        </w:rPr>
        <w:lastRenderedPageBreak/>
        <w:t>Approval &amp; Sign-off</w:t>
      </w:r>
    </w:p>
    <w:p w14:paraId="1BE78172" w14:textId="77777777" w:rsidR="00F47076" w:rsidRPr="00285DDB" w:rsidRDefault="00F47076" w:rsidP="00F47076">
      <w:pPr>
        <w:rPr>
          <w:rFonts w:ascii="Arial" w:hAnsi="Arial" w:cs="Arial"/>
          <w:lang w:val="en-GB"/>
        </w:rPr>
      </w:pPr>
    </w:p>
    <w:p w14:paraId="1B5DAF7C" w14:textId="77777777" w:rsidR="00F47076" w:rsidRPr="00285DDB" w:rsidRDefault="0021120A" w:rsidP="00F47076">
      <w:pPr>
        <w:rPr>
          <w:rFonts w:ascii="Arial" w:hAnsi="Arial" w:cs="Arial"/>
          <w:sz w:val="20"/>
          <w:lang w:val="en-GB"/>
        </w:rPr>
      </w:pPr>
      <w:r w:rsidRPr="00285DDB">
        <w:rPr>
          <w:rFonts w:ascii="Arial" w:hAnsi="Arial" w:cs="Arial"/>
          <w:sz w:val="20"/>
          <w:lang w:val="en-GB"/>
        </w:rPr>
        <w:t>This document has been issued to the following persons for approval and sign-off</w:t>
      </w:r>
    </w:p>
    <w:p w14:paraId="7421DCF2" w14:textId="77777777" w:rsidR="00F47076" w:rsidRPr="00285DDB" w:rsidRDefault="00F47076" w:rsidP="00F47076">
      <w:pPr>
        <w:rPr>
          <w:rFonts w:ascii="Arial" w:hAnsi="Arial" w:cs="Arial"/>
          <w:lang w:val="en-GB"/>
        </w:rPr>
      </w:pPr>
    </w:p>
    <w:tbl>
      <w:tblPr>
        <w:tblW w:w="8280" w:type="dxa"/>
        <w:tblInd w:w="70" w:type="dxa"/>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ayout w:type="fixed"/>
        <w:tblCellMar>
          <w:left w:w="70" w:type="dxa"/>
          <w:right w:w="70" w:type="dxa"/>
        </w:tblCellMar>
        <w:tblLook w:val="0000" w:firstRow="0" w:lastRow="0" w:firstColumn="0" w:lastColumn="0" w:noHBand="0" w:noVBand="0"/>
      </w:tblPr>
      <w:tblGrid>
        <w:gridCol w:w="1418"/>
        <w:gridCol w:w="3260"/>
        <w:gridCol w:w="3602"/>
      </w:tblGrid>
      <w:tr w:rsidR="00F47076" w:rsidRPr="00285DDB" w14:paraId="3F41D700" w14:textId="77777777" w:rsidTr="00DF46D1">
        <w:tc>
          <w:tcPr>
            <w:tcW w:w="1418" w:type="dxa"/>
            <w:shd w:val="pct20" w:color="auto" w:fill="auto"/>
          </w:tcPr>
          <w:p w14:paraId="522612E5"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Date</w:t>
            </w:r>
          </w:p>
        </w:tc>
        <w:tc>
          <w:tcPr>
            <w:tcW w:w="3260" w:type="dxa"/>
            <w:shd w:val="pct20" w:color="auto" w:fill="auto"/>
          </w:tcPr>
          <w:p w14:paraId="19AFB316"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Role</w:t>
            </w:r>
          </w:p>
        </w:tc>
        <w:tc>
          <w:tcPr>
            <w:tcW w:w="3602" w:type="dxa"/>
            <w:shd w:val="pct20" w:color="auto" w:fill="auto"/>
          </w:tcPr>
          <w:p w14:paraId="047608F2" w14:textId="77777777" w:rsidR="00F47076" w:rsidRPr="00285DDB" w:rsidRDefault="0021120A" w:rsidP="00EA55FC">
            <w:pPr>
              <w:spacing w:before="60" w:after="60"/>
              <w:rPr>
                <w:rFonts w:ascii="Arial" w:hAnsi="Arial" w:cs="Arial"/>
                <w:b/>
                <w:sz w:val="20"/>
                <w:lang w:val="en-GB"/>
              </w:rPr>
            </w:pPr>
            <w:r w:rsidRPr="00285DDB">
              <w:rPr>
                <w:rFonts w:ascii="Arial" w:hAnsi="Arial" w:cs="Arial"/>
                <w:b/>
                <w:sz w:val="20"/>
                <w:lang w:val="en-GB"/>
              </w:rPr>
              <w:t>Name</w:t>
            </w:r>
          </w:p>
        </w:tc>
      </w:tr>
      <w:tr w:rsidR="00DF46D1" w:rsidRPr="00285DDB" w14:paraId="5E1EB203" w14:textId="77777777" w:rsidTr="00DF46D1">
        <w:trPr>
          <w:trHeight w:val="240"/>
        </w:trPr>
        <w:tc>
          <w:tcPr>
            <w:tcW w:w="1418" w:type="dxa"/>
            <w:vAlign w:val="center"/>
          </w:tcPr>
          <w:p w14:paraId="5BE1DF7C" w14:textId="77777777" w:rsidR="00DF46D1" w:rsidRPr="00285DDB" w:rsidRDefault="00DF46D1" w:rsidP="00EA55FC">
            <w:pPr>
              <w:spacing w:before="60" w:after="60"/>
              <w:rPr>
                <w:rFonts w:ascii="Arial" w:hAnsi="Arial" w:cs="Arial"/>
                <w:b/>
                <w:sz w:val="20"/>
                <w:lang w:val="en-GB"/>
              </w:rPr>
            </w:pPr>
          </w:p>
        </w:tc>
        <w:tc>
          <w:tcPr>
            <w:tcW w:w="3260" w:type="dxa"/>
            <w:vAlign w:val="center"/>
          </w:tcPr>
          <w:p w14:paraId="034772A4" w14:textId="77777777" w:rsidR="00DF46D1" w:rsidRPr="00285DDB" w:rsidRDefault="00DF46D1" w:rsidP="0010251B">
            <w:pPr>
              <w:spacing w:before="60" w:after="60"/>
              <w:rPr>
                <w:rFonts w:ascii="Arial" w:hAnsi="Arial" w:cs="Arial"/>
                <w:sz w:val="20"/>
                <w:lang w:val="en-GB"/>
              </w:rPr>
            </w:pPr>
          </w:p>
        </w:tc>
        <w:tc>
          <w:tcPr>
            <w:tcW w:w="3602" w:type="dxa"/>
            <w:vAlign w:val="center"/>
          </w:tcPr>
          <w:p w14:paraId="6705A1D7" w14:textId="77777777" w:rsidR="00DF46D1" w:rsidRPr="00285DDB" w:rsidRDefault="00DF46D1" w:rsidP="00EA55FC">
            <w:pPr>
              <w:spacing w:before="60" w:after="60"/>
              <w:rPr>
                <w:rFonts w:ascii="Arial" w:hAnsi="Arial" w:cs="Arial"/>
                <w:b/>
                <w:sz w:val="20"/>
                <w:lang w:val="en-GB"/>
              </w:rPr>
            </w:pPr>
          </w:p>
        </w:tc>
      </w:tr>
      <w:tr w:rsidR="00DF46D1" w:rsidRPr="00285DDB" w14:paraId="5C984735" w14:textId="77777777" w:rsidTr="00DF46D1">
        <w:trPr>
          <w:trHeight w:val="240"/>
        </w:trPr>
        <w:tc>
          <w:tcPr>
            <w:tcW w:w="1418" w:type="dxa"/>
            <w:vAlign w:val="center"/>
          </w:tcPr>
          <w:p w14:paraId="5AA00610" w14:textId="77777777" w:rsidR="00DF46D1" w:rsidRPr="00285DDB" w:rsidRDefault="00DF46D1" w:rsidP="00EA55FC">
            <w:pPr>
              <w:spacing w:before="60" w:after="60"/>
              <w:rPr>
                <w:rFonts w:ascii="Arial" w:hAnsi="Arial" w:cs="Arial"/>
                <w:b/>
                <w:sz w:val="20"/>
                <w:lang w:val="en-GB"/>
              </w:rPr>
            </w:pPr>
          </w:p>
        </w:tc>
        <w:tc>
          <w:tcPr>
            <w:tcW w:w="3260" w:type="dxa"/>
            <w:vAlign w:val="center"/>
          </w:tcPr>
          <w:p w14:paraId="48158002" w14:textId="77777777" w:rsidR="00DF46D1" w:rsidRPr="00285DDB" w:rsidRDefault="00DF46D1" w:rsidP="00EA55FC">
            <w:pPr>
              <w:spacing w:before="60" w:after="60"/>
              <w:rPr>
                <w:rFonts w:ascii="Arial" w:hAnsi="Arial" w:cs="Arial"/>
                <w:b/>
                <w:sz w:val="20"/>
                <w:lang w:val="en-GB"/>
              </w:rPr>
            </w:pPr>
          </w:p>
        </w:tc>
        <w:tc>
          <w:tcPr>
            <w:tcW w:w="3602" w:type="dxa"/>
            <w:vAlign w:val="center"/>
          </w:tcPr>
          <w:p w14:paraId="7BDCB1A7" w14:textId="77777777" w:rsidR="00DF46D1" w:rsidRPr="00285DDB" w:rsidRDefault="00DF46D1" w:rsidP="00EA55FC">
            <w:pPr>
              <w:spacing w:before="60" w:after="60"/>
              <w:rPr>
                <w:rFonts w:ascii="Arial" w:hAnsi="Arial" w:cs="Arial"/>
                <w:b/>
                <w:sz w:val="20"/>
                <w:lang w:val="en-GB"/>
              </w:rPr>
            </w:pPr>
          </w:p>
        </w:tc>
      </w:tr>
      <w:tr w:rsidR="00DF46D1" w:rsidRPr="00285DDB" w14:paraId="7C39F3CC" w14:textId="77777777" w:rsidTr="00DF46D1">
        <w:trPr>
          <w:trHeight w:val="240"/>
        </w:trPr>
        <w:tc>
          <w:tcPr>
            <w:tcW w:w="1418" w:type="dxa"/>
            <w:vAlign w:val="center"/>
          </w:tcPr>
          <w:p w14:paraId="58F099B0" w14:textId="77777777" w:rsidR="00DF46D1" w:rsidRPr="00285DDB" w:rsidRDefault="00DF46D1" w:rsidP="00EA55FC">
            <w:pPr>
              <w:spacing w:before="60" w:after="60"/>
              <w:rPr>
                <w:rFonts w:ascii="Arial" w:hAnsi="Arial" w:cs="Arial"/>
                <w:b/>
                <w:sz w:val="20"/>
                <w:lang w:val="en-GB"/>
              </w:rPr>
            </w:pPr>
          </w:p>
        </w:tc>
        <w:tc>
          <w:tcPr>
            <w:tcW w:w="3260" w:type="dxa"/>
            <w:vAlign w:val="center"/>
          </w:tcPr>
          <w:p w14:paraId="2144E22F" w14:textId="77777777" w:rsidR="00DF46D1" w:rsidRPr="00285DDB" w:rsidRDefault="00DF46D1" w:rsidP="00EA55FC">
            <w:pPr>
              <w:spacing w:before="60" w:after="60"/>
              <w:rPr>
                <w:rFonts w:ascii="Arial" w:hAnsi="Arial" w:cs="Arial"/>
                <w:b/>
                <w:sz w:val="20"/>
                <w:lang w:val="en-GB"/>
              </w:rPr>
            </w:pPr>
          </w:p>
        </w:tc>
        <w:tc>
          <w:tcPr>
            <w:tcW w:w="3602" w:type="dxa"/>
            <w:vAlign w:val="center"/>
          </w:tcPr>
          <w:p w14:paraId="6AA5F878" w14:textId="77777777" w:rsidR="00DF46D1" w:rsidRPr="00285DDB" w:rsidRDefault="00DF46D1" w:rsidP="00EA55FC">
            <w:pPr>
              <w:spacing w:before="60" w:after="60"/>
              <w:rPr>
                <w:rFonts w:ascii="Arial" w:hAnsi="Arial" w:cs="Arial"/>
                <w:b/>
                <w:sz w:val="20"/>
                <w:lang w:val="en-GB"/>
              </w:rPr>
            </w:pPr>
          </w:p>
        </w:tc>
      </w:tr>
    </w:tbl>
    <w:p w14:paraId="564AE201" w14:textId="77777777" w:rsidR="00F47076" w:rsidRPr="00285DDB" w:rsidRDefault="00F47076" w:rsidP="00F47076">
      <w:pPr>
        <w:ind w:left="1418"/>
        <w:rPr>
          <w:rFonts w:ascii="Arial" w:hAnsi="Arial" w:cs="Arial"/>
          <w:lang w:val="en-GB"/>
        </w:rPr>
      </w:pPr>
    </w:p>
    <w:p w14:paraId="11CD14D0" w14:textId="77777777" w:rsidR="002A5BEB" w:rsidRPr="00285DDB" w:rsidRDefault="002A5BEB" w:rsidP="002A5BEB">
      <w:pPr>
        <w:pStyle w:val="af6"/>
        <w:tabs>
          <w:tab w:val="clear" w:pos="420"/>
        </w:tabs>
        <w:ind w:left="-60" w:firstLine="0"/>
        <w:rPr>
          <w:rFonts w:ascii="Arial" w:hAnsi="Arial" w:cs="Arial"/>
          <w:lang w:val="nb-NO"/>
        </w:rPr>
      </w:pPr>
    </w:p>
    <w:p w14:paraId="03A417E1" w14:textId="77777777" w:rsidR="002A5BEB" w:rsidRPr="00285DDB" w:rsidRDefault="002A5BEB" w:rsidP="002A5BEB">
      <w:pPr>
        <w:pStyle w:val="af6"/>
        <w:tabs>
          <w:tab w:val="clear" w:pos="420"/>
        </w:tabs>
        <w:ind w:left="-60" w:firstLine="0"/>
        <w:rPr>
          <w:rFonts w:ascii="Arial" w:hAnsi="Arial" w:cs="Arial"/>
          <w:lang w:val="nb-NO"/>
        </w:rPr>
      </w:pPr>
    </w:p>
    <w:p w14:paraId="4934BB93" w14:textId="77777777" w:rsidR="002A5BEB" w:rsidRPr="00285DDB" w:rsidRDefault="002A5BEB" w:rsidP="002A5BEB">
      <w:pPr>
        <w:pStyle w:val="af6"/>
        <w:tabs>
          <w:tab w:val="clear" w:pos="420"/>
        </w:tabs>
        <w:ind w:left="-60" w:firstLine="0"/>
        <w:rPr>
          <w:rFonts w:ascii="Arial" w:hAnsi="Arial" w:cs="Arial"/>
          <w:lang w:val="nb-NO"/>
        </w:rPr>
      </w:pPr>
    </w:p>
    <w:p w14:paraId="070CD005" w14:textId="77777777" w:rsidR="002A5BEB" w:rsidRPr="00285DDB" w:rsidRDefault="002A5BEB" w:rsidP="002A5BEB">
      <w:pPr>
        <w:pStyle w:val="af6"/>
        <w:tabs>
          <w:tab w:val="clear" w:pos="420"/>
        </w:tabs>
        <w:ind w:left="-60" w:firstLine="0"/>
        <w:rPr>
          <w:rFonts w:ascii="Arial" w:hAnsi="Arial" w:cs="Arial"/>
          <w:lang w:val="nb-NO"/>
        </w:rPr>
      </w:pPr>
    </w:p>
    <w:p w14:paraId="11950C96" w14:textId="77777777" w:rsidR="002A5BEB" w:rsidRPr="00285DDB" w:rsidRDefault="002A5BEB" w:rsidP="002A5BEB">
      <w:pPr>
        <w:pStyle w:val="af6"/>
        <w:tabs>
          <w:tab w:val="clear" w:pos="420"/>
        </w:tabs>
        <w:ind w:left="-60" w:firstLine="0"/>
        <w:rPr>
          <w:rFonts w:ascii="Arial" w:hAnsi="Arial" w:cs="Arial"/>
          <w:lang w:val="nb-NO"/>
        </w:rPr>
      </w:pPr>
    </w:p>
    <w:p w14:paraId="1E1095E2" w14:textId="77777777" w:rsidR="002A5BEB" w:rsidRPr="00285DDB" w:rsidRDefault="002A5BEB" w:rsidP="002A5BEB">
      <w:pPr>
        <w:pStyle w:val="af6"/>
        <w:tabs>
          <w:tab w:val="clear" w:pos="420"/>
        </w:tabs>
        <w:ind w:left="-60" w:firstLine="0"/>
        <w:rPr>
          <w:rFonts w:ascii="Arial" w:hAnsi="Arial" w:cs="Arial"/>
          <w:lang w:val="nb-NO"/>
        </w:rPr>
      </w:pPr>
      <w:r w:rsidRPr="00285DDB">
        <w:rPr>
          <w:rFonts w:ascii="Arial" w:hAnsi="Arial" w:cs="Arial"/>
          <w:lang w:val="nb-NO"/>
        </w:rPr>
        <w:br w:type="page"/>
      </w:r>
    </w:p>
    <w:p w14:paraId="7D52CC33" w14:textId="77777777" w:rsidR="00537821" w:rsidRPr="00285DDB" w:rsidRDefault="002A5BEB" w:rsidP="0080634D">
      <w:pPr>
        <w:pStyle w:val="1"/>
        <w:numPr>
          <w:ilvl w:val="0"/>
          <w:numId w:val="0"/>
        </w:numPr>
        <w:jc w:val="center"/>
        <w:rPr>
          <w:rFonts w:ascii="Arial" w:hAnsi="Arial" w:cs="Arial"/>
        </w:rPr>
      </w:pPr>
      <w:r w:rsidRPr="00285DDB">
        <w:rPr>
          <w:rFonts w:ascii="Arial" w:hAnsi="Arial" w:cs="Arial"/>
          <w:lang w:val="nb-NO"/>
        </w:rPr>
        <w:lastRenderedPageBreak/>
        <w:t xml:space="preserve"> </w:t>
      </w:r>
      <w:bookmarkStart w:id="27" w:name="_Toc527537752"/>
      <w:bookmarkStart w:id="28" w:name="_Toc210992973"/>
      <w:r w:rsidR="0021120A" w:rsidRPr="00285DDB">
        <w:rPr>
          <w:rFonts w:ascii="Arial" w:hAnsi="Arial" w:cs="Arial"/>
        </w:rPr>
        <w:t>Index</w:t>
      </w:r>
      <w:bookmarkEnd w:id="27"/>
    </w:p>
    <w:bookmarkEnd w:id="28"/>
    <w:p w14:paraId="6C70BD35" w14:textId="77777777" w:rsidR="00EA4278" w:rsidRDefault="00C72F55">
      <w:pPr>
        <w:pStyle w:val="10"/>
        <w:tabs>
          <w:tab w:val="right" w:leader="dot" w:pos="8302"/>
        </w:tabs>
        <w:rPr>
          <w:rFonts w:asciiTheme="minorHAnsi" w:eastAsiaTheme="minorEastAsia" w:hAnsiTheme="minorHAnsi" w:cstheme="minorBidi"/>
          <w:noProof/>
          <w:szCs w:val="22"/>
        </w:rPr>
      </w:pPr>
      <w:r w:rsidRPr="00285DDB">
        <w:rPr>
          <w:rFonts w:ascii="Arial" w:hAnsi="Arial" w:cs="Arial"/>
          <w:szCs w:val="21"/>
        </w:rPr>
        <w:fldChar w:fldCharType="begin"/>
      </w:r>
      <w:r w:rsidRPr="00285DDB">
        <w:rPr>
          <w:rFonts w:ascii="Arial" w:hAnsi="Arial" w:cs="Arial"/>
          <w:szCs w:val="21"/>
        </w:rPr>
        <w:instrText xml:space="preserve"> TOC \o "1-6" \h \z \u </w:instrText>
      </w:r>
      <w:r w:rsidRPr="00285DDB">
        <w:rPr>
          <w:rFonts w:ascii="Arial" w:hAnsi="Arial" w:cs="Arial"/>
          <w:szCs w:val="21"/>
        </w:rPr>
        <w:fldChar w:fldCharType="separate"/>
      </w:r>
      <w:hyperlink w:anchor="_Toc527537752" w:history="1">
        <w:r w:rsidR="00EA4278" w:rsidRPr="00571B89">
          <w:rPr>
            <w:rStyle w:val="a3"/>
            <w:rFonts w:ascii="Arial" w:hAnsi="Arial" w:cs="Arial"/>
            <w:noProof/>
          </w:rPr>
          <w:t>Index</w:t>
        </w:r>
        <w:r w:rsidR="00EA4278">
          <w:rPr>
            <w:noProof/>
            <w:webHidden/>
          </w:rPr>
          <w:tab/>
        </w:r>
        <w:r w:rsidR="00EA4278">
          <w:rPr>
            <w:noProof/>
            <w:webHidden/>
          </w:rPr>
          <w:fldChar w:fldCharType="begin"/>
        </w:r>
        <w:r w:rsidR="00EA4278">
          <w:rPr>
            <w:noProof/>
            <w:webHidden/>
          </w:rPr>
          <w:instrText xml:space="preserve"> PAGEREF _Toc527537752 \h </w:instrText>
        </w:r>
        <w:r w:rsidR="00EA4278">
          <w:rPr>
            <w:noProof/>
            <w:webHidden/>
          </w:rPr>
        </w:r>
        <w:r w:rsidR="00EA4278">
          <w:rPr>
            <w:noProof/>
            <w:webHidden/>
          </w:rPr>
          <w:fldChar w:fldCharType="separate"/>
        </w:r>
        <w:r w:rsidR="00EA4278">
          <w:rPr>
            <w:noProof/>
            <w:webHidden/>
          </w:rPr>
          <w:t>4</w:t>
        </w:r>
        <w:r w:rsidR="00EA4278">
          <w:rPr>
            <w:noProof/>
            <w:webHidden/>
          </w:rPr>
          <w:fldChar w:fldCharType="end"/>
        </w:r>
      </w:hyperlink>
    </w:p>
    <w:p w14:paraId="3C177DAF" w14:textId="77777777" w:rsidR="00EA4278" w:rsidRDefault="00D0210D">
      <w:pPr>
        <w:pStyle w:val="10"/>
        <w:tabs>
          <w:tab w:val="left" w:pos="420"/>
          <w:tab w:val="right" w:leader="dot" w:pos="8302"/>
        </w:tabs>
        <w:rPr>
          <w:rFonts w:asciiTheme="minorHAnsi" w:eastAsiaTheme="minorEastAsia" w:hAnsiTheme="minorHAnsi" w:cstheme="minorBidi"/>
          <w:noProof/>
          <w:szCs w:val="22"/>
        </w:rPr>
      </w:pPr>
      <w:hyperlink w:anchor="_Toc527537753" w:history="1">
        <w:r w:rsidR="00EA4278" w:rsidRPr="00571B89">
          <w:rPr>
            <w:rStyle w:val="a3"/>
            <w:rFonts w:ascii="Arial" w:hAnsi="Arial" w:cs="Arial"/>
            <w:noProof/>
          </w:rPr>
          <w:t>1.</w:t>
        </w:r>
        <w:r w:rsidR="00EA4278">
          <w:rPr>
            <w:rFonts w:asciiTheme="minorHAnsi" w:eastAsiaTheme="minorEastAsia" w:hAnsiTheme="minorHAnsi" w:cstheme="minorBidi"/>
            <w:noProof/>
            <w:szCs w:val="22"/>
          </w:rPr>
          <w:tab/>
        </w:r>
        <w:r w:rsidR="00EA4278" w:rsidRPr="00571B89">
          <w:rPr>
            <w:rStyle w:val="a3"/>
            <w:rFonts w:ascii="Arial" w:hAnsi="Arial" w:cs="Arial"/>
            <w:noProof/>
          </w:rPr>
          <w:t>Introduction</w:t>
        </w:r>
        <w:r w:rsidR="00EA4278">
          <w:rPr>
            <w:noProof/>
            <w:webHidden/>
          </w:rPr>
          <w:tab/>
        </w:r>
        <w:r w:rsidR="00EA4278">
          <w:rPr>
            <w:noProof/>
            <w:webHidden/>
          </w:rPr>
          <w:fldChar w:fldCharType="begin"/>
        </w:r>
        <w:r w:rsidR="00EA4278">
          <w:rPr>
            <w:noProof/>
            <w:webHidden/>
          </w:rPr>
          <w:instrText xml:space="preserve"> PAGEREF _Toc527537753 \h </w:instrText>
        </w:r>
        <w:r w:rsidR="00EA4278">
          <w:rPr>
            <w:noProof/>
            <w:webHidden/>
          </w:rPr>
        </w:r>
        <w:r w:rsidR="00EA4278">
          <w:rPr>
            <w:noProof/>
            <w:webHidden/>
          </w:rPr>
          <w:fldChar w:fldCharType="separate"/>
        </w:r>
        <w:r w:rsidR="00EA4278">
          <w:rPr>
            <w:noProof/>
            <w:webHidden/>
          </w:rPr>
          <w:t>6</w:t>
        </w:r>
        <w:r w:rsidR="00EA4278">
          <w:rPr>
            <w:noProof/>
            <w:webHidden/>
          </w:rPr>
          <w:fldChar w:fldCharType="end"/>
        </w:r>
      </w:hyperlink>
    </w:p>
    <w:p w14:paraId="6C3D7DE9" w14:textId="77777777" w:rsidR="00EA4278" w:rsidRDefault="00D0210D">
      <w:pPr>
        <w:pStyle w:val="10"/>
        <w:tabs>
          <w:tab w:val="left" w:pos="420"/>
          <w:tab w:val="right" w:leader="dot" w:pos="8302"/>
        </w:tabs>
        <w:rPr>
          <w:rFonts w:asciiTheme="minorHAnsi" w:eastAsiaTheme="minorEastAsia" w:hAnsiTheme="minorHAnsi" w:cstheme="minorBidi"/>
          <w:noProof/>
          <w:szCs w:val="22"/>
        </w:rPr>
      </w:pPr>
      <w:hyperlink w:anchor="_Toc527537754" w:history="1">
        <w:r w:rsidR="00EA4278" w:rsidRPr="00571B89">
          <w:rPr>
            <w:rStyle w:val="a3"/>
            <w:rFonts w:ascii="Arial" w:hAnsi="Arial" w:cs="Arial"/>
            <w:noProof/>
          </w:rPr>
          <w:t>2.</w:t>
        </w:r>
        <w:r w:rsidR="00EA4278">
          <w:rPr>
            <w:rFonts w:asciiTheme="minorHAnsi" w:eastAsiaTheme="minorEastAsia" w:hAnsiTheme="minorHAnsi" w:cstheme="minorBidi"/>
            <w:noProof/>
            <w:szCs w:val="22"/>
          </w:rPr>
          <w:tab/>
        </w:r>
        <w:r w:rsidR="00EA4278" w:rsidRPr="00571B89">
          <w:rPr>
            <w:rStyle w:val="a3"/>
            <w:rFonts w:ascii="Arial" w:hAnsi="Arial" w:cs="Arial"/>
            <w:noProof/>
          </w:rPr>
          <w:t>Basic Specification</w:t>
        </w:r>
        <w:r w:rsidR="00EA4278">
          <w:rPr>
            <w:noProof/>
            <w:webHidden/>
          </w:rPr>
          <w:tab/>
        </w:r>
        <w:r w:rsidR="00EA4278">
          <w:rPr>
            <w:noProof/>
            <w:webHidden/>
          </w:rPr>
          <w:fldChar w:fldCharType="begin"/>
        </w:r>
        <w:r w:rsidR="00EA4278">
          <w:rPr>
            <w:noProof/>
            <w:webHidden/>
          </w:rPr>
          <w:instrText xml:space="preserve"> PAGEREF _Toc527537754 \h </w:instrText>
        </w:r>
        <w:r w:rsidR="00EA4278">
          <w:rPr>
            <w:noProof/>
            <w:webHidden/>
          </w:rPr>
        </w:r>
        <w:r w:rsidR="00EA4278">
          <w:rPr>
            <w:noProof/>
            <w:webHidden/>
          </w:rPr>
          <w:fldChar w:fldCharType="separate"/>
        </w:r>
        <w:r w:rsidR="00EA4278">
          <w:rPr>
            <w:noProof/>
            <w:webHidden/>
          </w:rPr>
          <w:t>6</w:t>
        </w:r>
        <w:r w:rsidR="00EA4278">
          <w:rPr>
            <w:noProof/>
            <w:webHidden/>
          </w:rPr>
          <w:fldChar w:fldCharType="end"/>
        </w:r>
      </w:hyperlink>
    </w:p>
    <w:p w14:paraId="0E143D99"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55" w:history="1">
        <w:r w:rsidR="00EA4278" w:rsidRPr="00571B89">
          <w:rPr>
            <w:rStyle w:val="a3"/>
            <w:rFonts w:cs="Arial"/>
            <w:noProof/>
          </w:rPr>
          <w:t>2.1.</w:t>
        </w:r>
        <w:r w:rsidR="00EA4278">
          <w:rPr>
            <w:rFonts w:asciiTheme="minorHAnsi" w:eastAsiaTheme="minorEastAsia" w:hAnsiTheme="minorHAnsi" w:cstheme="minorBidi"/>
            <w:noProof/>
            <w:szCs w:val="22"/>
          </w:rPr>
          <w:tab/>
        </w:r>
        <w:r w:rsidR="00EA4278" w:rsidRPr="00571B89">
          <w:rPr>
            <w:rStyle w:val="a3"/>
            <w:rFonts w:cs="Arial"/>
            <w:noProof/>
          </w:rPr>
          <w:t>Acronyms, Abbreviations and Terms</w:t>
        </w:r>
        <w:r w:rsidR="00EA4278">
          <w:rPr>
            <w:noProof/>
            <w:webHidden/>
          </w:rPr>
          <w:tab/>
        </w:r>
        <w:r w:rsidR="00EA4278">
          <w:rPr>
            <w:noProof/>
            <w:webHidden/>
          </w:rPr>
          <w:fldChar w:fldCharType="begin"/>
        </w:r>
        <w:r w:rsidR="00EA4278">
          <w:rPr>
            <w:noProof/>
            <w:webHidden/>
          </w:rPr>
          <w:instrText xml:space="preserve"> PAGEREF _Toc527537755 \h </w:instrText>
        </w:r>
        <w:r w:rsidR="00EA4278">
          <w:rPr>
            <w:noProof/>
            <w:webHidden/>
          </w:rPr>
        </w:r>
        <w:r w:rsidR="00EA4278">
          <w:rPr>
            <w:noProof/>
            <w:webHidden/>
          </w:rPr>
          <w:fldChar w:fldCharType="separate"/>
        </w:r>
        <w:r w:rsidR="00EA4278">
          <w:rPr>
            <w:noProof/>
            <w:webHidden/>
          </w:rPr>
          <w:t>6</w:t>
        </w:r>
        <w:r w:rsidR="00EA4278">
          <w:rPr>
            <w:noProof/>
            <w:webHidden/>
          </w:rPr>
          <w:fldChar w:fldCharType="end"/>
        </w:r>
      </w:hyperlink>
    </w:p>
    <w:p w14:paraId="398BC410" w14:textId="77777777" w:rsidR="00EA4278" w:rsidRDefault="00D0210D">
      <w:pPr>
        <w:pStyle w:val="10"/>
        <w:tabs>
          <w:tab w:val="left" w:pos="420"/>
          <w:tab w:val="right" w:leader="dot" w:pos="8302"/>
        </w:tabs>
        <w:rPr>
          <w:rFonts w:asciiTheme="minorHAnsi" w:eastAsiaTheme="minorEastAsia" w:hAnsiTheme="minorHAnsi" w:cstheme="minorBidi"/>
          <w:noProof/>
          <w:szCs w:val="22"/>
        </w:rPr>
      </w:pPr>
      <w:hyperlink w:anchor="_Toc527537756" w:history="1">
        <w:r w:rsidR="00EA4278" w:rsidRPr="00571B89">
          <w:rPr>
            <w:rStyle w:val="a3"/>
            <w:rFonts w:ascii="Arial" w:hAnsi="Arial" w:cs="Arial"/>
            <w:noProof/>
          </w:rPr>
          <w:t>3.</w:t>
        </w:r>
        <w:r w:rsidR="00EA4278">
          <w:rPr>
            <w:rFonts w:asciiTheme="minorHAnsi" w:eastAsiaTheme="minorEastAsia" w:hAnsiTheme="minorHAnsi" w:cstheme="minorBidi"/>
            <w:noProof/>
            <w:szCs w:val="22"/>
          </w:rPr>
          <w:tab/>
        </w:r>
        <w:r w:rsidR="00EA4278" w:rsidRPr="00571B89">
          <w:rPr>
            <w:rStyle w:val="a3"/>
            <w:rFonts w:ascii="Arial" w:hAnsi="Arial" w:cs="Arial"/>
            <w:noProof/>
          </w:rPr>
          <w:t>Process Flow</w:t>
        </w:r>
        <w:r w:rsidR="00EA4278">
          <w:rPr>
            <w:noProof/>
            <w:webHidden/>
          </w:rPr>
          <w:tab/>
        </w:r>
        <w:r w:rsidR="00EA4278">
          <w:rPr>
            <w:noProof/>
            <w:webHidden/>
          </w:rPr>
          <w:fldChar w:fldCharType="begin"/>
        </w:r>
        <w:r w:rsidR="00EA4278">
          <w:rPr>
            <w:noProof/>
            <w:webHidden/>
          </w:rPr>
          <w:instrText xml:space="preserve"> PAGEREF _Toc527537756 \h </w:instrText>
        </w:r>
        <w:r w:rsidR="00EA4278">
          <w:rPr>
            <w:noProof/>
            <w:webHidden/>
          </w:rPr>
        </w:r>
        <w:r w:rsidR="00EA4278">
          <w:rPr>
            <w:noProof/>
            <w:webHidden/>
          </w:rPr>
          <w:fldChar w:fldCharType="separate"/>
        </w:r>
        <w:r w:rsidR="00EA4278">
          <w:rPr>
            <w:noProof/>
            <w:webHidden/>
          </w:rPr>
          <w:t>6</w:t>
        </w:r>
        <w:r w:rsidR="00EA4278">
          <w:rPr>
            <w:noProof/>
            <w:webHidden/>
          </w:rPr>
          <w:fldChar w:fldCharType="end"/>
        </w:r>
      </w:hyperlink>
    </w:p>
    <w:p w14:paraId="41ED7D78"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57" w:history="1">
        <w:r w:rsidR="00EA4278" w:rsidRPr="00571B89">
          <w:rPr>
            <w:rStyle w:val="a3"/>
            <w:rFonts w:ascii="Arial" w:hAnsi="Arial" w:cs="Arial"/>
            <w:noProof/>
            <w:kern w:val="0"/>
          </w:rPr>
          <w:t>3.1.1.</w:t>
        </w:r>
        <w:r w:rsidR="00EA4278">
          <w:rPr>
            <w:rFonts w:asciiTheme="minorHAnsi" w:eastAsiaTheme="minorEastAsia" w:hAnsiTheme="minorHAnsi" w:cstheme="minorBidi"/>
            <w:noProof/>
            <w:szCs w:val="22"/>
          </w:rPr>
          <w:tab/>
        </w:r>
        <w:r w:rsidR="00EA4278" w:rsidRPr="00571B89">
          <w:rPr>
            <w:rStyle w:val="a3"/>
            <w:rFonts w:ascii="Arial" w:hAnsi="Arial" w:cs="Arial"/>
            <w:noProof/>
            <w:kern w:val="0"/>
          </w:rPr>
          <w:t>Payment Request(Merchant)</w:t>
        </w:r>
        <w:r w:rsidR="00EA4278">
          <w:rPr>
            <w:noProof/>
            <w:webHidden/>
          </w:rPr>
          <w:tab/>
        </w:r>
        <w:r w:rsidR="00EA4278">
          <w:rPr>
            <w:noProof/>
            <w:webHidden/>
          </w:rPr>
          <w:fldChar w:fldCharType="begin"/>
        </w:r>
        <w:r w:rsidR="00EA4278">
          <w:rPr>
            <w:noProof/>
            <w:webHidden/>
          </w:rPr>
          <w:instrText xml:space="preserve"> PAGEREF _Toc527537757 \h </w:instrText>
        </w:r>
        <w:r w:rsidR="00EA4278">
          <w:rPr>
            <w:noProof/>
            <w:webHidden/>
          </w:rPr>
        </w:r>
        <w:r w:rsidR="00EA4278">
          <w:rPr>
            <w:noProof/>
            <w:webHidden/>
          </w:rPr>
          <w:fldChar w:fldCharType="separate"/>
        </w:r>
        <w:r w:rsidR="00EA4278">
          <w:rPr>
            <w:noProof/>
            <w:webHidden/>
          </w:rPr>
          <w:t>6</w:t>
        </w:r>
        <w:r w:rsidR="00EA4278">
          <w:rPr>
            <w:noProof/>
            <w:webHidden/>
          </w:rPr>
          <w:fldChar w:fldCharType="end"/>
        </w:r>
      </w:hyperlink>
    </w:p>
    <w:p w14:paraId="4EF32E66"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58" w:history="1">
        <w:r w:rsidR="00EA4278" w:rsidRPr="00571B89">
          <w:rPr>
            <w:rStyle w:val="a3"/>
            <w:rFonts w:ascii="Arial" w:hAnsi="Arial" w:cs="Arial"/>
            <w:noProof/>
            <w:kern w:val="0"/>
          </w:rPr>
          <w:t>3.1.2.</w:t>
        </w:r>
        <w:r w:rsidR="00EA4278">
          <w:rPr>
            <w:rFonts w:asciiTheme="minorHAnsi" w:eastAsiaTheme="minorEastAsia" w:hAnsiTheme="minorHAnsi" w:cstheme="minorBidi"/>
            <w:noProof/>
            <w:szCs w:val="22"/>
          </w:rPr>
          <w:tab/>
        </w:r>
        <w:r w:rsidR="00EA4278" w:rsidRPr="00571B89">
          <w:rPr>
            <w:rStyle w:val="a3"/>
            <w:rFonts w:ascii="Arial" w:hAnsi="Arial" w:cs="Arial"/>
            <w:noProof/>
            <w:kern w:val="0"/>
          </w:rPr>
          <w:t>Payment Status Enquiry(Merchant)</w:t>
        </w:r>
        <w:r w:rsidR="00EA4278">
          <w:rPr>
            <w:noProof/>
            <w:webHidden/>
          </w:rPr>
          <w:tab/>
        </w:r>
        <w:r w:rsidR="00EA4278">
          <w:rPr>
            <w:noProof/>
            <w:webHidden/>
          </w:rPr>
          <w:fldChar w:fldCharType="begin"/>
        </w:r>
        <w:r w:rsidR="00EA4278">
          <w:rPr>
            <w:noProof/>
            <w:webHidden/>
          </w:rPr>
          <w:instrText xml:space="preserve"> PAGEREF _Toc527537758 \h </w:instrText>
        </w:r>
        <w:r w:rsidR="00EA4278">
          <w:rPr>
            <w:noProof/>
            <w:webHidden/>
          </w:rPr>
        </w:r>
        <w:r w:rsidR="00EA4278">
          <w:rPr>
            <w:noProof/>
            <w:webHidden/>
          </w:rPr>
          <w:fldChar w:fldCharType="separate"/>
        </w:r>
        <w:r w:rsidR="00EA4278">
          <w:rPr>
            <w:noProof/>
            <w:webHidden/>
          </w:rPr>
          <w:t>7</w:t>
        </w:r>
        <w:r w:rsidR="00EA4278">
          <w:rPr>
            <w:noProof/>
            <w:webHidden/>
          </w:rPr>
          <w:fldChar w:fldCharType="end"/>
        </w:r>
      </w:hyperlink>
    </w:p>
    <w:p w14:paraId="6247D5AC"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59" w:history="1">
        <w:r w:rsidR="00EA4278" w:rsidRPr="00571B89">
          <w:rPr>
            <w:rStyle w:val="a3"/>
            <w:rFonts w:ascii="Arial" w:hAnsi="Arial" w:cs="Arial"/>
            <w:noProof/>
            <w:kern w:val="0"/>
          </w:rPr>
          <w:t>3.1.3.</w:t>
        </w:r>
        <w:r w:rsidR="00EA4278">
          <w:rPr>
            <w:rFonts w:asciiTheme="minorHAnsi" w:eastAsiaTheme="minorEastAsia" w:hAnsiTheme="minorHAnsi" w:cstheme="minorBidi"/>
            <w:noProof/>
            <w:szCs w:val="22"/>
          </w:rPr>
          <w:tab/>
        </w:r>
        <w:r w:rsidR="00EA4278" w:rsidRPr="00571B89">
          <w:rPr>
            <w:rStyle w:val="a3"/>
            <w:rFonts w:ascii="Arial" w:hAnsi="Arial" w:cs="Arial"/>
            <w:noProof/>
            <w:kern w:val="0"/>
          </w:rPr>
          <w:t>Transaction Cancellation (Merchant)</w:t>
        </w:r>
        <w:r w:rsidR="00EA4278">
          <w:rPr>
            <w:noProof/>
            <w:webHidden/>
          </w:rPr>
          <w:tab/>
        </w:r>
        <w:r w:rsidR="00EA4278">
          <w:rPr>
            <w:noProof/>
            <w:webHidden/>
          </w:rPr>
          <w:fldChar w:fldCharType="begin"/>
        </w:r>
        <w:r w:rsidR="00EA4278">
          <w:rPr>
            <w:noProof/>
            <w:webHidden/>
          </w:rPr>
          <w:instrText xml:space="preserve"> PAGEREF _Toc527537759 \h </w:instrText>
        </w:r>
        <w:r w:rsidR="00EA4278">
          <w:rPr>
            <w:noProof/>
            <w:webHidden/>
          </w:rPr>
        </w:r>
        <w:r w:rsidR="00EA4278">
          <w:rPr>
            <w:noProof/>
            <w:webHidden/>
          </w:rPr>
          <w:fldChar w:fldCharType="separate"/>
        </w:r>
        <w:r w:rsidR="00EA4278">
          <w:rPr>
            <w:noProof/>
            <w:webHidden/>
          </w:rPr>
          <w:t>8</w:t>
        </w:r>
        <w:r w:rsidR="00EA4278">
          <w:rPr>
            <w:noProof/>
            <w:webHidden/>
          </w:rPr>
          <w:fldChar w:fldCharType="end"/>
        </w:r>
      </w:hyperlink>
    </w:p>
    <w:p w14:paraId="78DD006C"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60" w:history="1">
        <w:r w:rsidR="00EA4278" w:rsidRPr="00571B89">
          <w:rPr>
            <w:rStyle w:val="a3"/>
            <w:rFonts w:ascii="Arial" w:hAnsi="Arial" w:cs="Arial"/>
            <w:noProof/>
          </w:rPr>
          <w:t>3.1.4.</w:t>
        </w:r>
        <w:r w:rsidR="00EA4278">
          <w:rPr>
            <w:rFonts w:asciiTheme="minorHAnsi" w:eastAsiaTheme="minorEastAsia" w:hAnsiTheme="minorHAnsi" w:cstheme="minorBidi"/>
            <w:noProof/>
            <w:szCs w:val="22"/>
          </w:rPr>
          <w:tab/>
        </w:r>
        <w:r w:rsidR="00EA4278" w:rsidRPr="00571B89">
          <w:rPr>
            <w:rStyle w:val="a3"/>
            <w:rFonts w:ascii="Arial" w:hAnsi="Arial" w:cs="Arial"/>
            <w:noProof/>
          </w:rPr>
          <w:t>Channel Fee Billing (MQ)</w:t>
        </w:r>
        <w:r w:rsidR="00EA4278">
          <w:rPr>
            <w:noProof/>
            <w:webHidden/>
          </w:rPr>
          <w:tab/>
        </w:r>
        <w:r w:rsidR="00EA4278">
          <w:rPr>
            <w:noProof/>
            <w:webHidden/>
          </w:rPr>
          <w:fldChar w:fldCharType="begin"/>
        </w:r>
        <w:r w:rsidR="00EA4278">
          <w:rPr>
            <w:noProof/>
            <w:webHidden/>
          </w:rPr>
          <w:instrText xml:space="preserve"> PAGEREF _Toc527537760 \h </w:instrText>
        </w:r>
        <w:r w:rsidR="00EA4278">
          <w:rPr>
            <w:noProof/>
            <w:webHidden/>
          </w:rPr>
        </w:r>
        <w:r w:rsidR="00EA4278">
          <w:rPr>
            <w:noProof/>
            <w:webHidden/>
          </w:rPr>
          <w:fldChar w:fldCharType="separate"/>
        </w:r>
        <w:r w:rsidR="00EA4278">
          <w:rPr>
            <w:noProof/>
            <w:webHidden/>
          </w:rPr>
          <w:t>8</w:t>
        </w:r>
        <w:r w:rsidR="00EA4278">
          <w:rPr>
            <w:noProof/>
            <w:webHidden/>
          </w:rPr>
          <w:fldChar w:fldCharType="end"/>
        </w:r>
      </w:hyperlink>
    </w:p>
    <w:p w14:paraId="51662060"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61" w:history="1">
        <w:r w:rsidR="00EA4278" w:rsidRPr="00571B89">
          <w:rPr>
            <w:rStyle w:val="a3"/>
            <w:rFonts w:ascii="Arial" w:hAnsi="Arial" w:cs="Arial"/>
            <w:noProof/>
          </w:rPr>
          <w:t>3.1.5.</w:t>
        </w:r>
        <w:r w:rsidR="00EA4278">
          <w:rPr>
            <w:rFonts w:asciiTheme="minorHAnsi" w:eastAsiaTheme="minorEastAsia" w:hAnsiTheme="minorHAnsi" w:cstheme="minorBidi"/>
            <w:noProof/>
            <w:szCs w:val="22"/>
          </w:rPr>
          <w:tab/>
        </w:r>
        <w:r w:rsidR="00EA4278" w:rsidRPr="00571B89">
          <w:rPr>
            <w:rStyle w:val="a3"/>
            <w:rFonts w:ascii="Arial" w:hAnsi="Arial" w:cs="Arial"/>
            <w:noProof/>
          </w:rPr>
          <w:t>Merchant Account Enquiry (MQ)</w:t>
        </w:r>
        <w:r w:rsidR="00EA4278">
          <w:rPr>
            <w:noProof/>
            <w:webHidden/>
          </w:rPr>
          <w:tab/>
        </w:r>
        <w:r w:rsidR="00EA4278">
          <w:rPr>
            <w:noProof/>
            <w:webHidden/>
          </w:rPr>
          <w:fldChar w:fldCharType="begin"/>
        </w:r>
        <w:r w:rsidR="00EA4278">
          <w:rPr>
            <w:noProof/>
            <w:webHidden/>
          </w:rPr>
          <w:instrText xml:space="preserve"> PAGEREF _Toc527537761 \h </w:instrText>
        </w:r>
        <w:r w:rsidR="00EA4278">
          <w:rPr>
            <w:noProof/>
            <w:webHidden/>
          </w:rPr>
        </w:r>
        <w:r w:rsidR="00EA4278">
          <w:rPr>
            <w:noProof/>
            <w:webHidden/>
          </w:rPr>
          <w:fldChar w:fldCharType="separate"/>
        </w:r>
        <w:r w:rsidR="00EA4278">
          <w:rPr>
            <w:noProof/>
            <w:webHidden/>
          </w:rPr>
          <w:t>9</w:t>
        </w:r>
        <w:r w:rsidR="00EA4278">
          <w:rPr>
            <w:noProof/>
            <w:webHidden/>
          </w:rPr>
          <w:fldChar w:fldCharType="end"/>
        </w:r>
      </w:hyperlink>
    </w:p>
    <w:p w14:paraId="55F4E781"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62" w:history="1">
        <w:r w:rsidR="00EA4278" w:rsidRPr="00571B89">
          <w:rPr>
            <w:rStyle w:val="a3"/>
            <w:rFonts w:ascii="Arial" w:hAnsi="Arial" w:cs="Arial"/>
            <w:noProof/>
          </w:rPr>
          <w:t>3.1.6.</w:t>
        </w:r>
        <w:r w:rsidR="00EA4278">
          <w:rPr>
            <w:rFonts w:asciiTheme="minorHAnsi" w:eastAsiaTheme="minorEastAsia" w:hAnsiTheme="minorHAnsi" w:cstheme="minorBidi"/>
            <w:noProof/>
            <w:szCs w:val="22"/>
          </w:rPr>
          <w:tab/>
        </w:r>
        <w:r w:rsidR="00EA4278" w:rsidRPr="00571B89">
          <w:rPr>
            <w:rStyle w:val="a3"/>
            <w:rFonts w:ascii="Arial" w:hAnsi="Arial" w:cs="Arial"/>
            <w:noProof/>
          </w:rPr>
          <w:t>Daily Reconciliation&amp; RMS Interface</w:t>
        </w:r>
        <w:r w:rsidR="00EA4278">
          <w:rPr>
            <w:noProof/>
            <w:webHidden/>
          </w:rPr>
          <w:tab/>
        </w:r>
        <w:r w:rsidR="00EA4278">
          <w:rPr>
            <w:noProof/>
            <w:webHidden/>
          </w:rPr>
          <w:fldChar w:fldCharType="begin"/>
        </w:r>
        <w:r w:rsidR="00EA4278">
          <w:rPr>
            <w:noProof/>
            <w:webHidden/>
          </w:rPr>
          <w:instrText xml:space="preserve"> PAGEREF _Toc527537762 \h </w:instrText>
        </w:r>
        <w:r w:rsidR="00EA4278">
          <w:rPr>
            <w:noProof/>
            <w:webHidden/>
          </w:rPr>
        </w:r>
        <w:r w:rsidR="00EA4278">
          <w:rPr>
            <w:noProof/>
            <w:webHidden/>
          </w:rPr>
          <w:fldChar w:fldCharType="separate"/>
        </w:r>
        <w:r w:rsidR="00EA4278">
          <w:rPr>
            <w:noProof/>
            <w:webHidden/>
          </w:rPr>
          <w:t>10</w:t>
        </w:r>
        <w:r w:rsidR="00EA4278">
          <w:rPr>
            <w:noProof/>
            <w:webHidden/>
          </w:rPr>
          <w:fldChar w:fldCharType="end"/>
        </w:r>
      </w:hyperlink>
    </w:p>
    <w:p w14:paraId="2F621788"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63" w:history="1">
        <w:r w:rsidR="00EA4278" w:rsidRPr="00571B89">
          <w:rPr>
            <w:rStyle w:val="a3"/>
            <w:rFonts w:ascii="Arial" w:hAnsi="Arial" w:cs="Arial"/>
            <w:noProof/>
          </w:rPr>
          <w:t>3.1.7.</w:t>
        </w:r>
        <w:r w:rsidR="00EA4278">
          <w:rPr>
            <w:rFonts w:asciiTheme="minorHAnsi" w:eastAsiaTheme="minorEastAsia" w:hAnsiTheme="minorHAnsi" w:cstheme="minorBidi"/>
            <w:noProof/>
            <w:szCs w:val="22"/>
          </w:rPr>
          <w:tab/>
        </w:r>
        <w:r w:rsidR="00EA4278" w:rsidRPr="00571B89">
          <w:rPr>
            <w:rStyle w:val="a3"/>
            <w:rFonts w:ascii="Arial" w:hAnsi="Arial" w:cs="Arial"/>
            <w:noProof/>
          </w:rPr>
          <w:t>Merchant Report Sending</w:t>
        </w:r>
        <w:r w:rsidR="00EA4278">
          <w:rPr>
            <w:noProof/>
            <w:webHidden/>
          </w:rPr>
          <w:tab/>
        </w:r>
        <w:r w:rsidR="00EA4278">
          <w:rPr>
            <w:noProof/>
            <w:webHidden/>
          </w:rPr>
          <w:fldChar w:fldCharType="begin"/>
        </w:r>
        <w:r w:rsidR="00EA4278">
          <w:rPr>
            <w:noProof/>
            <w:webHidden/>
          </w:rPr>
          <w:instrText xml:space="preserve"> PAGEREF _Toc527537763 \h </w:instrText>
        </w:r>
        <w:r w:rsidR="00EA4278">
          <w:rPr>
            <w:noProof/>
            <w:webHidden/>
          </w:rPr>
        </w:r>
        <w:r w:rsidR="00EA4278">
          <w:rPr>
            <w:noProof/>
            <w:webHidden/>
          </w:rPr>
          <w:fldChar w:fldCharType="separate"/>
        </w:r>
        <w:r w:rsidR="00EA4278">
          <w:rPr>
            <w:noProof/>
            <w:webHidden/>
          </w:rPr>
          <w:t>11</w:t>
        </w:r>
        <w:r w:rsidR="00EA4278">
          <w:rPr>
            <w:noProof/>
            <w:webHidden/>
          </w:rPr>
          <w:fldChar w:fldCharType="end"/>
        </w:r>
      </w:hyperlink>
    </w:p>
    <w:p w14:paraId="612D83D0" w14:textId="77777777" w:rsidR="00EA4278" w:rsidRDefault="00D0210D">
      <w:pPr>
        <w:pStyle w:val="31"/>
        <w:tabs>
          <w:tab w:val="left" w:pos="1680"/>
          <w:tab w:val="right" w:leader="dot" w:pos="8302"/>
        </w:tabs>
        <w:ind w:left="960"/>
        <w:rPr>
          <w:rFonts w:asciiTheme="minorHAnsi" w:eastAsiaTheme="minorEastAsia" w:hAnsiTheme="minorHAnsi" w:cstheme="minorBidi"/>
          <w:noProof/>
          <w:szCs w:val="22"/>
        </w:rPr>
      </w:pPr>
      <w:hyperlink w:anchor="_Toc527537764" w:history="1">
        <w:r w:rsidR="00EA4278" w:rsidRPr="00571B89">
          <w:rPr>
            <w:rStyle w:val="a3"/>
            <w:rFonts w:ascii="Arial" w:hAnsi="Arial" w:cs="Arial"/>
            <w:noProof/>
          </w:rPr>
          <w:t>3.1.8.</w:t>
        </w:r>
        <w:r w:rsidR="00EA4278">
          <w:rPr>
            <w:rFonts w:asciiTheme="minorHAnsi" w:eastAsiaTheme="minorEastAsia" w:hAnsiTheme="minorHAnsi" w:cstheme="minorBidi"/>
            <w:noProof/>
            <w:szCs w:val="22"/>
          </w:rPr>
          <w:tab/>
        </w:r>
        <w:r w:rsidR="00EA4278" w:rsidRPr="00571B89">
          <w:rPr>
            <w:rStyle w:val="a3"/>
            <w:rFonts w:ascii="Arial" w:hAnsi="Arial" w:cs="Arial"/>
            <w:noProof/>
          </w:rPr>
          <w:t>AMLO Report File (only for BKH)</w:t>
        </w:r>
        <w:r w:rsidR="00EA4278">
          <w:rPr>
            <w:noProof/>
            <w:webHidden/>
          </w:rPr>
          <w:tab/>
        </w:r>
        <w:r w:rsidR="00EA4278">
          <w:rPr>
            <w:noProof/>
            <w:webHidden/>
          </w:rPr>
          <w:fldChar w:fldCharType="begin"/>
        </w:r>
        <w:r w:rsidR="00EA4278">
          <w:rPr>
            <w:noProof/>
            <w:webHidden/>
          </w:rPr>
          <w:instrText xml:space="preserve"> PAGEREF _Toc527537764 \h </w:instrText>
        </w:r>
        <w:r w:rsidR="00EA4278">
          <w:rPr>
            <w:noProof/>
            <w:webHidden/>
          </w:rPr>
        </w:r>
        <w:r w:rsidR="00EA4278">
          <w:rPr>
            <w:noProof/>
            <w:webHidden/>
          </w:rPr>
          <w:fldChar w:fldCharType="separate"/>
        </w:r>
        <w:r w:rsidR="00EA4278">
          <w:rPr>
            <w:noProof/>
            <w:webHidden/>
          </w:rPr>
          <w:t>12</w:t>
        </w:r>
        <w:r w:rsidR="00EA4278">
          <w:rPr>
            <w:noProof/>
            <w:webHidden/>
          </w:rPr>
          <w:fldChar w:fldCharType="end"/>
        </w:r>
      </w:hyperlink>
    </w:p>
    <w:p w14:paraId="2A26A060" w14:textId="77777777" w:rsidR="00EA4278" w:rsidRDefault="00D0210D">
      <w:pPr>
        <w:pStyle w:val="10"/>
        <w:tabs>
          <w:tab w:val="left" w:pos="420"/>
          <w:tab w:val="right" w:leader="dot" w:pos="8302"/>
        </w:tabs>
        <w:rPr>
          <w:rFonts w:asciiTheme="minorHAnsi" w:eastAsiaTheme="minorEastAsia" w:hAnsiTheme="minorHAnsi" w:cstheme="minorBidi"/>
          <w:noProof/>
          <w:szCs w:val="22"/>
        </w:rPr>
      </w:pPr>
      <w:hyperlink w:anchor="_Toc527537765" w:history="1">
        <w:r w:rsidR="00EA4278" w:rsidRPr="00571B89">
          <w:rPr>
            <w:rStyle w:val="a3"/>
            <w:rFonts w:ascii="Arial" w:eastAsia="KaiTi_GB2312" w:hAnsi="Arial" w:cs="Arial"/>
            <w:noProof/>
          </w:rPr>
          <w:t>4.</w:t>
        </w:r>
        <w:r w:rsidR="00EA4278">
          <w:rPr>
            <w:rFonts w:asciiTheme="minorHAnsi" w:eastAsiaTheme="minorEastAsia" w:hAnsiTheme="minorHAnsi" w:cstheme="minorBidi"/>
            <w:noProof/>
            <w:szCs w:val="22"/>
          </w:rPr>
          <w:tab/>
        </w:r>
        <w:r w:rsidR="00EA4278" w:rsidRPr="00571B89">
          <w:rPr>
            <w:rStyle w:val="a3"/>
            <w:rFonts w:ascii="Arial" w:eastAsia="KaiTi_GB2312" w:hAnsi="Arial" w:cs="Arial"/>
            <w:noProof/>
          </w:rPr>
          <w:t>Page Operation Rule</w:t>
        </w:r>
        <w:r w:rsidR="00EA4278">
          <w:rPr>
            <w:noProof/>
            <w:webHidden/>
          </w:rPr>
          <w:tab/>
        </w:r>
        <w:r w:rsidR="00EA4278">
          <w:rPr>
            <w:noProof/>
            <w:webHidden/>
          </w:rPr>
          <w:fldChar w:fldCharType="begin"/>
        </w:r>
        <w:r w:rsidR="00EA4278">
          <w:rPr>
            <w:noProof/>
            <w:webHidden/>
          </w:rPr>
          <w:instrText xml:space="preserve"> PAGEREF _Toc527537765 \h </w:instrText>
        </w:r>
        <w:r w:rsidR="00EA4278">
          <w:rPr>
            <w:noProof/>
            <w:webHidden/>
          </w:rPr>
        </w:r>
        <w:r w:rsidR="00EA4278">
          <w:rPr>
            <w:noProof/>
            <w:webHidden/>
          </w:rPr>
          <w:fldChar w:fldCharType="separate"/>
        </w:r>
        <w:r w:rsidR="00EA4278">
          <w:rPr>
            <w:noProof/>
            <w:webHidden/>
          </w:rPr>
          <w:t>12</w:t>
        </w:r>
        <w:r w:rsidR="00EA4278">
          <w:rPr>
            <w:noProof/>
            <w:webHidden/>
          </w:rPr>
          <w:fldChar w:fldCharType="end"/>
        </w:r>
      </w:hyperlink>
    </w:p>
    <w:p w14:paraId="26E3463D"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66" w:history="1">
        <w:r w:rsidR="00EA4278" w:rsidRPr="00571B89">
          <w:rPr>
            <w:rStyle w:val="a3"/>
            <w:rFonts w:eastAsia="KaiTi_GB2312" w:cs="Arial"/>
            <w:noProof/>
          </w:rPr>
          <w:t>4.1.</w:t>
        </w:r>
        <w:r w:rsidR="00EA4278">
          <w:rPr>
            <w:rFonts w:asciiTheme="minorHAnsi" w:eastAsiaTheme="minorEastAsia" w:hAnsiTheme="minorHAnsi" w:cstheme="minorBidi"/>
            <w:noProof/>
            <w:szCs w:val="22"/>
          </w:rPr>
          <w:tab/>
        </w:r>
        <w:r w:rsidR="00EA4278" w:rsidRPr="00571B89">
          <w:rPr>
            <w:rStyle w:val="a3"/>
            <w:rFonts w:eastAsia="KaiTi_GB2312" w:cs="Arial"/>
            <w:noProof/>
          </w:rPr>
          <w:t>Home Page</w:t>
        </w:r>
        <w:r w:rsidR="00EA4278">
          <w:rPr>
            <w:noProof/>
            <w:webHidden/>
          </w:rPr>
          <w:tab/>
        </w:r>
        <w:r w:rsidR="00EA4278">
          <w:rPr>
            <w:noProof/>
            <w:webHidden/>
          </w:rPr>
          <w:fldChar w:fldCharType="begin"/>
        </w:r>
        <w:r w:rsidR="00EA4278">
          <w:rPr>
            <w:noProof/>
            <w:webHidden/>
          </w:rPr>
          <w:instrText xml:space="preserve"> PAGEREF _Toc527537766 \h </w:instrText>
        </w:r>
        <w:r w:rsidR="00EA4278">
          <w:rPr>
            <w:noProof/>
            <w:webHidden/>
          </w:rPr>
        </w:r>
        <w:r w:rsidR="00EA4278">
          <w:rPr>
            <w:noProof/>
            <w:webHidden/>
          </w:rPr>
          <w:fldChar w:fldCharType="separate"/>
        </w:r>
        <w:r w:rsidR="00EA4278">
          <w:rPr>
            <w:noProof/>
            <w:webHidden/>
          </w:rPr>
          <w:t>12</w:t>
        </w:r>
        <w:r w:rsidR="00EA4278">
          <w:rPr>
            <w:noProof/>
            <w:webHidden/>
          </w:rPr>
          <w:fldChar w:fldCharType="end"/>
        </w:r>
      </w:hyperlink>
    </w:p>
    <w:p w14:paraId="780A50F2"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67" w:history="1">
        <w:r w:rsidR="00EA4278" w:rsidRPr="00571B89">
          <w:rPr>
            <w:rStyle w:val="a3"/>
            <w:rFonts w:eastAsia="KaiTi_GB2312" w:cs="Arial"/>
            <w:noProof/>
          </w:rPr>
          <w:t>4.1.1.</w:t>
        </w:r>
        <w:r w:rsidR="00EA4278">
          <w:rPr>
            <w:rFonts w:asciiTheme="minorHAnsi" w:eastAsiaTheme="minorEastAsia" w:hAnsiTheme="minorHAnsi" w:cstheme="minorBidi"/>
            <w:noProof/>
            <w:szCs w:val="22"/>
          </w:rPr>
          <w:tab/>
        </w:r>
        <w:r w:rsidR="00EA4278" w:rsidRPr="00571B89">
          <w:rPr>
            <w:rStyle w:val="a3"/>
            <w:rFonts w:eastAsia="KaiTi_GB2312" w:cs="Arial"/>
            <w:noProof/>
          </w:rPr>
          <w:t>Login Information</w:t>
        </w:r>
        <w:r w:rsidR="00EA4278">
          <w:rPr>
            <w:noProof/>
            <w:webHidden/>
          </w:rPr>
          <w:tab/>
        </w:r>
        <w:r w:rsidR="00EA4278">
          <w:rPr>
            <w:noProof/>
            <w:webHidden/>
          </w:rPr>
          <w:fldChar w:fldCharType="begin"/>
        </w:r>
        <w:r w:rsidR="00EA4278">
          <w:rPr>
            <w:noProof/>
            <w:webHidden/>
          </w:rPr>
          <w:instrText xml:space="preserve"> PAGEREF _Toc527537767 \h </w:instrText>
        </w:r>
        <w:r w:rsidR="00EA4278">
          <w:rPr>
            <w:noProof/>
            <w:webHidden/>
          </w:rPr>
        </w:r>
        <w:r w:rsidR="00EA4278">
          <w:rPr>
            <w:noProof/>
            <w:webHidden/>
          </w:rPr>
          <w:fldChar w:fldCharType="separate"/>
        </w:r>
        <w:r w:rsidR="00EA4278">
          <w:rPr>
            <w:noProof/>
            <w:webHidden/>
          </w:rPr>
          <w:t>12</w:t>
        </w:r>
        <w:r w:rsidR="00EA4278">
          <w:rPr>
            <w:noProof/>
            <w:webHidden/>
          </w:rPr>
          <w:fldChar w:fldCharType="end"/>
        </w:r>
      </w:hyperlink>
    </w:p>
    <w:p w14:paraId="3ED05C5C"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68" w:history="1">
        <w:r w:rsidR="00EA4278" w:rsidRPr="00571B89">
          <w:rPr>
            <w:rStyle w:val="a3"/>
            <w:rFonts w:cs="Arial"/>
            <w:noProof/>
          </w:rPr>
          <w:t>4.2.</w:t>
        </w:r>
        <w:r w:rsidR="00EA4278">
          <w:rPr>
            <w:rFonts w:asciiTheme="minorHAnsi" w:eastAsiaTheme="minorEastAsia" w:hAnsiTheme="minorHAnsi" w:cstheme="minorBidi"/>
            <w:noProof/>
            <w:szCs w:val="22"/>
          </w:rPr>
          <w:tab/>
        </w:r>
        <w:r w:rsidR="00EA4278" w:rsidRPr="00571B89">
          <w:rPr>
            <w:rStyle w:val="a3"/>
            <w:rFonts w:cs="Arial"/>
            <w:noProof/>
          </w:rPr>
          <w:t>System Management</w:t>
        </w:r>
        <w:r w:rsidR="00EA4278">
          <w:rPr>
            <w:noProof/>
            <w:webHidden/>
          </w:rPr>
          <w:tab/>
        </w:r>
        <w:r w:rsidR="00EA4278">
          <w:rPr>
            <w:noProof/>
            <w:webHidden/>
          </w:rPr>
          <w:fldChar w:fldCharType="begin"/>
        </w:r>
        <w:r w:rsidR="00EA4278">
          <w:rPr>
            <w:noProof/>
            <w:webHidden/>
          </w:rPr>
          <w:instrText xml:space="preserve"> PAGEREF _Toc527537768 \h </w:instrText>
        </w:r>
        <w:r w:rsidR="00EA4278">
          <w:rPr>
            <w:noProof/>
            <w:webHidden/>
          </w:rPr>
        </w:r>
        <w:r w:rsidR="00EA4278">
          <w:rPr>
            <w:noProof/>
            <w:webHidden/>
          </w:rPr>
          <w:fldChar w:fldCharType="separate"/>
        </w:r>
        <w:r w:rsidR="00EA4278">
          <w:rPr>
            <w:noProof/>
            <w:webHidden/>
          </w:rPr>
          <w:t>12</w:t>
        </w:r>
        <w:r w:rsidR="00EA4278">
          <w:rPr>
            <w:noProof/>
            <w:webHidden/>
          </w:rPr>
          <w:fldChar w:fldCharType="end"/>
        </w:r>
      </w:hyperlink>
    </w:p>
    <w:p w14:paraId="5A74066B"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69" w:history="1">
        <w:r w:rsidR="00EA4278" w:rsidRPr="00571B89">
          <w:rPr>
            <w:rStyle w:val="a3"/>
            <w:rFonts w:cs="Arial"/>
            <w:noProof/>
          </w:rPr>
          <w:t>4.2.1.</w:t>
        </w:r>
        <w:r w:rsidR="00EA4278">
          <w:rPr>
            <w:rFonts w:asciiTheme="minorHAnsi" w:eastAsiaTheme="minorEastAsia" w:hAnsiTheme="minorHAnsi" w:cstheme="minorBidi"/>
            <w:noProof/>
            <w:szCs w:val="22"/>
          </w:rPr>
          <w:tab/>
        </w:r>
        <w:r w:rsidR="00EA4278" w:rsidRPr="00571B89">
          <w:rPr>
            <w:rStyle w:val="a3"/>
            <w:rFonts w:cs="Arial"/>
            <w:noProof/>
          </w:rPr>
          <w:t>Country/Institution Setup</w:t>
        </w:r>
        <w:r w:rsidR="00EA4278">
          <w:rPr>
            <w:noProof/>
            <w:webHidden/>
          </w:rPr>
          <w:tab/>
        </w:r>
        <w:r w:rsidR="00EA4278">
          <w:rPr>
            <w:noProof/>
            <w:webHidden/>
          </w:rPr>
          <w:fldChar w:fldCharType="begin"/>
        </w:r>
        <w:r w:rsidR="00EA4278">
          <w:rPr>
            <w:noProof/>
            <w:webHidden/>
          </w:rPr>
          <w:instrText xml:space="preserve"> PAGEREF _Toc527537769 \h </w:instrText>
        </w:r>
        <w:r w:rsidR="00EA4278">
          <w:rPr>
            <w:noProof/>
            <w:webHidden/>
          </w:rPr>
        </w:r>
        <w:r w:rsidR="00EA4278">
          <w:rPr>
            <w:noProof/>
            <w:webHidden/>
          </w:rPr>
          <w:fldChar w:fldCharType="separate"/>
        </w:r>
        <w:r w:rsidR="00EA4278">
          <w:rPr>
            <w:noProof/>
            <w:webHidden/>
          </w:rPr>
          <w:t>12</w:t>
        </w:r>
        <w:r w:rsidR="00EA4278">
          <w:rPr>
            <w:noProof/>
            <w:webHidden/>
          </w:rPr>
          <w:fldChar w:fldCharType="end"/>
        </w:r>
      </w:hyperlink>
    </w:p>
    <w:p w14:paraId="30271E46"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0" w:history="1">
        <w:r w:rsidR="00EA4278" w:rsidRPr="00571B89">
          <w:rPr>
            <w:rStyle w:val="a3"/>
            <w:rFonts w:cs="Arial"/>
            <w:noProof/>
          </w:rPr>
          <w:t>4.2.2.</w:t>
        </w:r>
        <w:r w:rsidR="00EA4278">
          <w:rPr>
            <w:rFonts w:asciiTheme="minorHAnsi" w:eastAsiaTheme="minorEastAsia" w:hAnsiTheme="minorHAnsi" w:cstheme="minorBidi"/>
            <w:noProof/>
            <w:szCs w:val="22"/>
          </w:rPr>
          <w:tab/>
        </w:r>
        <w:r w:rsidR="00EA4278" w:rsidRPr="00571B89">
          <w:rPr>
            <w:rStyle w:val="a3"/>
            <w:rFonts w:cs="Arial"/>
            <w:noProof/>
          </w:rPr>
          <w:t>Country/Institution Approval</w:t>
        </w:r>
        <w:r w:rsidR="00EA4278">
          <w:rPr>
            <w:noProof/>
            <w:webHidden/>
          </w:rPr>
          <w:tab/>
        </w:r>
        <w:r w:rsidR="00EA4278">
          <w:rPr>
            <w:noProof/>
            <w:webHidden/>
          </w:rPr>
          <w:fldChar w:fldCharType="begin"/>
        </w:r>
        <w:r w:rsidR="00EA4278">
          <w:rPr>
            <w:noProof/>
            <w:webHidden/>
          </w:rPr>
          <w:instrText xml:space="preserve"> PAGEREF _Toc527537770 \h </w:instrText>
        </w:r>
        <w:r w:rsidR="00EA4278">
          <w:rPr>
            <w:noProof/>
            <w:webHidden/>
          </w:rPr>
        </w:r>
        <w:r w:rsidR="00EA4278">
          <w:rPr>
            <w:noProof/>
            <w:webHidden/>
          </w:rPr>
          <w:fldChar w:fldCharType="separate"/>
        </w:r>
        <w:r w:rsidR="00EA4278">
          <w:rPr>
            <w:noProof/>
            <w:webHidden/>
          </w:rPr>
          <w:t>13</w:t>
        </w:r>
        <w:r w:rsidR="00EA4278">
          <w:rPr>
            <w:noProof/>
            <w:webHidden/>
          </w:rPr>
          <w:fldChar w:fldCharType="end"/>
        </w:r>
      </w:hyperlink>
    </w:p>
    <w:p w14:paraId="67C13061"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1" w:history="1">
        <w:r w:rsidR="00EA4278" w:rsidRPr="00571B89">
          <w:rPr>
            <w:rStyle w:val="a3"/>
            <w:rFonts w:cs="Arial"/>
            <w:noProof/>
          </w:rPr>
          <w:t>4.2.3.</w:t>
        </w:r>
        <w:r w:rsidR="00EA4278">
          <w:rPr>
            <w:rFonts w:asciiTheme="minorHAnsi" w:eastAsiaTheme="minorEastAsia" w:hAnsiTheme="minorHAnsi" w:cstheme="minorBidi"/>
            <w:noProof/>
            <w:szCs w:val="22"/>
          </w:rPr>
          <w:tab/>
        </w:r>
        <w:r w:rsidR="00EA4278" w:rsidRPr="00571B89">
          <w:rPr>
            <w:rStyle w:val="a3"/>
            <w:rFonts w:cs="Arial"/>
            <w:noProof/>
          </w:rPr>
          <w:t>Country/Institution Query</w:t>
        </w:r>
        <w:r w:rsidR="00EA4278">
          <w:rPr>
            <w:noProof/>
            <w:webHidden/>
          </w:rPr>
          <w:tab/>
        </w:r>
        <w:r w:rsidR="00EA4278">
          <w:rPr>
            <w:noProof/>
            <w:webHidden/>
          </w:rPr>
          <w:fldChar w:fldCharType="begin"/>
        </w:r>
        <w:r w:rsidR="00EA4278">
          <w:rPr>
            <w:noProof/>
            <w:webHidden/>
          </w:rPr>
          <w:instrText xml:space="preserve"> PAGEREF _Toc527537771 \h </w:instrText>
        </w:r>
        <w:r w:rsidR="00EA4278">
          <w:rPr>
            <w:noProof/>
            <w:webHidden/>
          </w:rPr>
        </w:r>
        <w:r w:rsidR="00EA4278">
          <w:rPr>
            <w:noProof/>
            <w:webHidden/>
          </w:rPr>
          <w:fldChar w:fldCharType="separate"/>
        </w:r>
        <w:r w:rsidR="00EA4278">
          <w:rPr>
            <w:noProof/>
            <w:webHidden/>
          </w:rPr>
          <w:t>13</w:t>
        </w:r>
        <w:r w:rsidR="00EA4278">
          <w:rPr>
            <w:noProof/>
            <w:webHidden/>
          </w:rPr>
          <w:fldChar w:fldCharType="end"/>
        </w:r>
      </w:hyperlink>
    </w:p>
    <w:p w14:paraId="7969E7FB"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2" w:history="1">
        <w:r w:rsidR="00EA4278" w:rsidRPr="00571B89">
          <w:rPr>
            <w:rStyle w:val="a3"/>
            <w:rFonts w:cs="Arial"/>
            <w:noProof/>
          </w:rPr>
          <w:t>4.2.4.</w:t>
        </w:r>
        <w:r w:rsidR="00EA4278">
          <w:rPr>
            <w:rFonts w:asciiTheme="minorHAnsi" w:eastAsiaTheme="minorEastAsia" w:hAnsiTheme="minorHAnsi" w:cstheme="minorBidi"/>
            <w:noProof/>
            <w:szCs w:val="22"/>
          </w:rPr>
          <w:tab/>
        </w:r>
        <w:r w:rsidR="00EA4278" w:rsidRPr="00571B89">
          <w:rPr>
            <w:rStyle w:val="a3"/>
            <w:rFonts w:cs="Arial"/>
            <w:noProof/>
          </w:rPr>
          <w:t>Holiday Management</w:t>
        </w:r>
        <w:r w:rsidR="00EA4278">
          <w:rPr>
            <w:noProof/>
            <w:webHidden/>
          </w:rPr>
          <w:tab/>
        </w:r>
        <w:r w:rsidR="00EA4278">
          <w:rPr>
            <w:noProof/>
            <w:webHidden/>
          </w:rPr>
          <w:fldChar w:fldCharType="begin"/>
        </w:r>
        <w:r w:rsidR="00EA4278">
          <w:rPr>
            <w:noProof/>
            <w:webHidden/>
          </w:rPr>
          <w:instrText xml:space="preserve"> PAGEREF _Toc527537772 \h </w:instrText>
        </w:r>
        <w:r w:rsidR="00EA4278">
          <w:rPr>
            <w:noProof/>
            <w:webHidden/>
          </w:rPr>
        </w:r>
        <w:r w:rsidR="00EA4278">
          <w:rPr>
            <w:noProof/>
            <w:webHidden/>
          </w:rPr>
          <w:fldChar w:fldCharType="separate"/>
        </w:r>
        <w:r w:rsidR="00EA4278">
          <w:rPr>
            <w:noProof/>
            <w:webHidden/>
          </w:rPr>
          <w:t>13</w:t>
        </w:r>
        <w:r w:rsidR="00EA4278">
          <w:rPr>
            <w:noProof/>
            <w:webHidden/>
          </w:rPr>
          <w:fldChar w:fldCharType="end"/>
        </w:r>
      </w:hyperlink>
    </w:p>
    <w:p w14:paraId="6EF573DA"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3" w:history="1">
        <w:r w:rsidR="00EA4278" w:rsidRPr="00571B89">
          <w:rPr>
            <w:rStyle w:val="a3"/>
            <w:rFonts w:cs="Arial"/>
            <w:noProof/>
          </w:rPr>
          <w:t>4.2.5.</w:t>
        </w:r>
        <w:r w:rsidR="00EA4278">
          <w:rPr>
            <w:rFonts w:asciiTheme="minorHAnsi" w:eastAsiaTheme="minorEastAsia" w:hAnsiTheme="minorHAnsi" w:cstheme="minorBidi"/>
            <w:noProof/>
            <w:szCs w:val="22"/>
          </w:rPr>
          <w:tab/>
        </w:r>
        <w:r w:rsidR="00EA4278" w:rsidRPr="00571B89">
          <w:rPr>
            <w:rStyle w:val="a3"/>
            <w:rFonts w:cs="Arial"/>
            <w:noProof/>
          </w:rPr>
          <w:t>Holiday Approval</w:t>
        </w:r>
        <w:r w:rsidR="00EA4278">
          <w:rPr>
            <w:noProof/>
            <w:webHidden/>
          </w:rPr>
          <w:tab/>
        </w:r>
        <w:r w:rsidR="00EA4278">
          <w:rPr>
            <w:noProof/>
            <w:webHidden/>
          </w:rPr>
          <w:fldChar w:fldCharType="begin"/>
        </w:r>
        <w:r w:rsidR="00EA4278">
          <w:rPr>
            <w:noProof/>
            <w:webHidden/>
          </w:rPr>
          <w:instrText xml:space="preserve"> PAGEREF _Toc527537773 \h </w:instrText>
        </w:r>
        <w:r w:rsidR="00EA4278">
          <w:rPr>
            <w:noProof/>
            <w:webHidden/>
          </w:rPr>
        </w:r>
        <w:r w:rsidR="00EA4278">
          <w:rPr>
            <w:noProof/>
            <w:webHidden/>
          </w:rPr>
          <w:fldChar w:fldCharType="separate"/>
        </w:r>
        <w:r w:rsidR="00EA4278">
          <w:rPr>
            <w:noProof/>
            <w:webHidden/>
          </w:rPr>
          <w:t>13</w:t>
        </w:r>
        <w:r w:rsidR="00EA4278">
          <w:rPr>
            <w:noProof/>
            <w:webHidden/>
          </w:rPr>
          <w:fldChar w:fldCharType="end"/>
        </w:r>
      </w:hyperlink>
    </w:p>
    <w:p w14:paraId="596A7325"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4" w:history="1">
        <w:r w:rsidR="00EA4278" w:rsidRPr="00571B89">
          <w:rPr>
            <w:rStyle w:val="a3"/>
            <w:rFonts w:cs="Arial"/>
            <w:noProof/>
          </w:rPr>
          <w:t>4.2.6.</w:t>
        </w:r>
        <w:r w:rsidR="00EA4278">
          <w:rPr>
            <w:rFonts w:asciiTheme="minorHAnsi" w:eastAsiaTheme="minorEastAsia" w:hAnsiTheme="minorHAnsi" w:cstheme="minorBidi"/>
            <w:noProof/>
            <w:szCs w:val="22"/>
          </w:rPr>
          <w:tab/>
        </w:r>
        <w:r w:rsidR="00EA4278" w:rsidRPr="00571B89">
          <w:rPr>
            <w:rStyle w:val="a3"/>
            <w:rFonts w:cs="Arial"/>
            <w:noProof/>
          </w:rPr>
          <w:t>Scheduled Job</w:t>
        </w:r>
        <w:r w:rsidR="00EA4278">
          <w:rPr>
            <w:noProof/>
            <w:webHidden/>
          </w:rPr>
          <w:tab/>
        </w:r>
        <w:r w:rsidR="00EA4278">
          <w:rPr>
            <w:noProof/>
            <w:webHidden/>
          </w:rPr>
          <w:fldChar w:fldCharType="begin"/>
        </w:r>
        <w:r w:rsidR="00EA4278">
          <w:rPr>
            <w:noProof/>
            <w:webHidden/>
          </w:rPr>
          <w:instrText xml:space="preserve"> PAGEREF _Toc527537774 \h </w:instrText>
        </w:r>
        <w:r w:rsidR="00EA4278">
          <w:rPr>
            <w:noProof/>
            <w:webHidden/>
          </w:rPr>
        </w:r>
        <w:r w:rsidR="00EA4278">
          <w:rPr>
            <w:noProof/>
            <w:webHidden/>
          </w:rPr>
          <w:fldChar w:fldCharType="separate"/>
        </w:r>
        <w:r w:rsidR="00EA4278">
          <w:rPr>
            <w:noProof/>
            <w:webHidden/>
          </w:rPr>
          <w:t>13</w:t>
        </w:r>
        <w:r w:rsidR="00EA4278">
          <w:rPr>
            <w:noProof/>
            <w:webHidden/>
          </w:rPr>
          <w:fldChar w:fldCharType="end"/>
        </w:r>
      </w:hyperlink>
    </w:p>
    <w:p w14:paraId="63D04382"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5" w:history="1">
        <w:r w:rsidR="00EA4278" w:rsidRPr="00571B89">
          <w:rPr>
            <w:rStyle w:val="a3"/>
            <w:rFonts w:cs="Arial"/>
            <w:noProof/>
          </w:rPr>
          <w:t>4.3.</w:t>
        </w:r>
        <w:r w:rsidR="00EA4278">
          <w:rPr>
            <w:rFonts w:asciiTheme="minorHAnsi" w:eastAsiaTheme="minorEastAsia" w:hAnsiTheme="minorHAnsi" w:cstheme="minorBidi"/>
            <w:noProof/>
            <w:szCs w:val="22"/>
          </w:rPr>
          <w:tab/>
        </w:r>
        <w:r w:rsidR="00EA4278" w:rsidRPr="00571B89">
          <w:rPr>
            <w:rStyle w:val="a3"/>
            <w:rFonts w:cs="Arial"/>
            <w:noProof/>
          </w:rPr>
          <w:t>User Management</w:t>
        </w:r>
        <w:r w:rsidR="00EA4278">
          <w:rPr>
            <w:noProof/>
            <w:webHidden/>
          </w:rPr>
          <w:tab/>
        </w:r>
        <w:r w:rsidR="00EA4278">
          <w:rPr>
            <w:noProof/>
            <w:webHidden/>
          </w:rPr>
          <w:fldChar w:fldCharType="begin"/>
        </w:r>
        <w:r w:rsidR="00EA4278">
          <w:rPr>
            <w:noProof/>
            <w:webHidden/>
          </w:rPr>
          <w:instrText xml:space="preserve"> PAGEREF _Toc527537775 \h </w:instrText>
        </w:r>
        <w:r w:rsidR="00EA4278">
          <w:rPr>
            <w:noProof/>
            <w:webHidden/>
          </w:rPr>
        </w:r>
        <w:r w:rsidR="00EA4278">
          <w:rPr>
            <w:noProof/>
            <w:webHidden/>
          </w:rPr>
          <w:fldChar w:fldCharType="separate"/>
        </w:r>
        <w:r w:rsidR="00EA4278">
          <w:rPr>
            <w:noProof/>
            <w:webHidden/>
          </w:rPr>
          <w:t>14</w:t>
        </w:r>
        <w:r w:rsidR="00EA4278">
          <w:rPr>
            <w:noProof/>
            <w:webHidden/>
          </w:rPr>
          <w:fldChar w:fldCharType="end"/>
        </w:r>
      </w:hyperlink>
    </w:p>
    <w:p w14:paraId="47BAAFBD"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6" w:history="1">
        <w:r w:rsidR="00EA4278" w:rsidRPr="00571B89">
          <w:rPr>
            <w:rStyle w:val="a3"/>
            <w:rFonts w:cs="Arial"/>
            <w:noProof/>
          </w:rPr>
          <w:t>4.3.1.</w:t>
        </w:r>
        <w:r w:rsidR="00EA4278">
          <w:rPr>
            <w:rFonts w:asciiTheme="minorHAnsi" w:eastAsiaTheme="minorEastAsia" w:hAnsiTheme="minorHAnsi" w:cstheme="minorBidi"/>
            <w:noProof/>
            <w:szCs w:val="22"/>
          </w:rPr>
          <w:tab/>
        </w:r>
        <w:r w:rsidR="00EA4278" w:rsidRPr="00571B89">
          <w:rPr>
            <w:rStyle w:val="a3"/>
            <w:rFonts w:cs="Arial"/>
            <w:noProof/>
          </w:rPr>
          <w:t>Role Setup</w:t>
        </w:r>
        <w:r w:rsidR="00EA4278">
          <w:rPr>
            <w:noProof/>
            <w:webHidden/>
          </w:rPr>
          <w:tab/>
        </w:r>
        <w:r w:rsidR="00EA4278">
          <w:rPr>
            <w:noProof/>
            <w:webHidden/>
          </w:rPr>
          <w:fldChar w:fldCharType="begin"/>
        </w:r>
        <w:r w:rsidR="00EA4278">
          <w:rPr>
            <w:noProof/>
            <w:webHidden/>
          </w:rPr>
          <w:instrText xml:space="preserve"> PAGEREF _Toc527537776 \h </w:instrText>
        </w:r>
        <w:r w:rsidR="00EA4278">
          <w:rPr>
            <w:noProof/>
            <w:webHidden/>
          </w:rPr>
        </w:r>
        <w:r w:rsidR="00EA4278">
          <w:rPr>
            <w:noProof/>
            <w:webHidden/>
          </w:rPr>
          <w:fldChar w:fldCharType="separate"/>
        </w:r>
        <w:r w:rsidR="00EA4278">
          <w:rPr>
            <w:noProof/>
            <w:webHidden/>
          </w:rPr>
          <w:t>14</w:t>
        </w:r>
        <w:r w:rsidR="00EA4278">
          <w:rPr>
            <w:noProof/>
            <w:webHidden/>
          </w:rPr>
          <w:fldChar w:fldCharType="end"/>
        </w:r>
      </w:hyperlink>
    </w:p>
    <w:p w14:paraId="5FF4B382"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7" w:history="1">
        <w:r w:rsidR="00EA4278" w:rsidRPr="00571B89">
          <w:rPr>
            <w:rStyle w:val="a3"/>
            <w:rFonts w:cs="Arial"/>
            <w:noProof/>
          </w:rPr>
          <w:t>4.3.2.</w:t>
        </w:r>
        <w:r w:rsidR="00EA4278">
          <w:rPr>
            <w:rFonts w:asciiTheme="minorHAnsi" w:eastAsiaTheme="minorEastAsia" w:hAnsiTheme="minorHAnsi" w:cstheme="minorBidi"/>
            <w:noProof/>
            <w:szCs w:val="22"/>
          </w:rPr>
          <w:tab/>
        </w:r>
        <w:r w:rsidR="00EA4278" w:rsidRPr="00571B89">
          <w:rPr>
            <w:rStyle w:val="a3"/>
            <w:rFonts w:cs="Arial"/>
            <w:noProof/>
          </w:rPr>
          <w:t>Role Approval</w:t>
        </w:r>
        <w:r w:rsidR="00EA4278">
          <w:rPr>
            <w:noProof/>
            <w:webHidden/>
          </w:rPr>
          <w:tab/>
        </w:r>
        <w:r w:rsidR="00EA4278">
          <w:rPr>
            <w:noProof/>
            <w:webHidden/>
          </w:rPr>
          <w:fldChar w:fldCharType="begin"/>
        </w:r>
        <w:r w:rsidR="00EA4278">
          <w:rPr>
            <w:noProof/>
            <w:webHidden/>
          </w:rPr>
          <w:instrText xml:space="preserve"> PAGEREF _Toc527537777 \h </w:instrText>
        </w:r>
        <w:r w:rsidR="00EA4278">
          <w:rPr>
            <w:noProof/>
            <w:webHidden/>
          </w:rPr>
        </w:r>
        <w:r w:rsidR="00EA4278">
          <w:rPr>
            <w:noProof/>
            <w:webHidden/>
          </w:rPr>
          <w:fldChar w:fldCharType="separate"/>
        </w:r>
        <w:r w:rsidR="00EA4278">
          <w:rPr>
            <w:noProof/>
            <w:webHidden/>
          </w:rPr>
          <w:t>14</w:t>
        </w:r>
        <w:r w:rsidR="00EA4278">
          <w:rPr>
            <w:noProof/>
            <w:webHidden/>
          </w:rPr>
          <w:fldChar w:fldCharType="end"/>
        </w:r>
      </w:hyperlink>
    </w:p>
    <w:p w14:paraId="499777DD"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8" w:history="1">
        <w:r w:rsidR="00EA4278" w:rsidRPr="00571B89">
          <w:rPr>
            <w:rStyle w:val="a3"/>
            <w:rFonts w:cs="Arial"/>
            <w:noProof/>
          </w:rPr>
          <w:t>4.3.3.</w:t>
        </w:r>
        <w:r w:rsidR="00EA4278">
          <w:rPr>
            <w:rFonts w:asciiTheme="minorHAnsi" w:eastAsiaTheme="minorEastAsia" w:hAnsiTheme="minorHAnsi" w:cstheme="minorBidi"/>
            <w:noProof/>
            <w:szCs w:val="22"/>
          </w:rPr>
          <w:tab/>
        </w:r>
        <w:r w:rsidR="00EA4278" w:rsidRPr="00571B89">
          <w:rPr>
            <w:rStyle w:val="a3"/>
            <w:rFonts w:cs="Arial"/>
            <w:noProof/>
          </w:rPr>
          <w:t>Role Query</w:t>
        </w:r>
        <w:r w:rsidR="00EA4278">
          <w:rPr>
            <w:noProof/>
            <w:webHidden/>
          </w:rPr>
          <w:tab/>
        </w:r>
        <w:r w:rsidR="00EA4278">
          <w:rPr>
            <w:noProof/>
            <w:webHidden/>
          </w:rPr>
          <w:fldChar w:fldCharType="begin"/>
        </w:r>
        <w:r w:rsidR="00EA4278">
          <w:rPr>
            <w:noProof/>
            <w:webHidden/>
          </w:rPr>
          <w:instrText xml:space="preserve"> PAGEREF _Toc527537778 \h </w:instrText>
        </w:r>
        <w:r w:rsidR="00EA4278">
          <w:rPr>
            <w:noProof/>
            <w:webHidden/>
          </w:rPr>
        </w:r>
        <w:r w:rsidR="00EA4278">
          <w:rPr>
            <w:noProof/>
            <w:webHidden/>
          </w:rPr>
          <w:fldChar w:fldCharType="separate"/>
        </w:r>
        <w:r w:rsidR="00EA4278">
          <w:rPr>
            <w:noProof/>
            <w:webHidden/>
          </w:rPr>
          <w:t>14</w:t>
        </w:r>
        <w:r w:rsidR="00EA4278">
          <w:rPr>
            <w:noProof/>
            <w:webHidden/>
          </w:rPr>
          <w:fldChar w:fldCharType="end"/>
        </w:r>
      </w:hyperlink>
    </w:p>
    <w:p w14:paraId="52DE39DE"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79" w:history="1">
        <w:r w:rsidR="00EA4278" w:rsidRPr="00571B89">
          <w:rPr>
            <w:rStyle w:val="a3"/>
            <w:rFonts w:cs="Arial"/>
            <w:noProof/>
          </w:rPr>
          <w:t>4.3.4.</w:t>
        </w:r>
        <w:r w:rsidR="00EA4278">
          <w:rPr>
            <w:rFonts w:asciiTheme="minorHAnsi" w:eastAsiaTheme="minorEastAsia" w:hAnsiTheme="minorHAnsi" w:cstheme="minorBidi"/>
            <w:noProof/>
            <w:szCs w:val="22"/>
          </w:rPr>
          <w:tab/>
        </w:r>
        <w:r w:rsidR="00EA4278" w:rsidRPr="00571B89">
          <w:rPr>
            <w:rStyle w:val="a3"/>
            <w:rFonts w:cs="Arial"/>
            <w:noProof/>
          </w:rPr>
          <w:t>User Setup</w:t>
        </w:r>
        <w:r w:rsidR="00EA4278">
          <w:rPr>
            <w:noProof/>
            <w:webHidden/>
          </w:rPr>
          <w:tab/>
        </w:r>
        <w:r w:rsidR="00EA4278">
          <w:rPr>
            <w:noProof/>
            <w:webHidden/>
          </w:rPr>
          <w:fldChar w:fldCharType="begin"/>
        </w:r>
        <w:r w:rsidR="00EA4278">
          <w:rPr>
            <w:noProof/>
            <w:webHidden/>
          </w:rPr>
          <w:instrText xml:space="preserve"> PAGEREF _Toc527537779 \h </w:instrText>
        </w:r>
        <w:r w:rsidR="00EA4278">
          <w:rPr>
            <w:noProof/>
            <w:webHidden/>
          </w:rPr>
        </w:r>
        <w:r w:rsidR="00EA4278">
          <w:rPr>
            <w:noProof/>
            <w:webHidden/>
          </w:rPr>
          <w:fldChar w:fldCharType="separate"/>
        </w:r>
        <w:r w:rsidR="00EA4278">
          <w:rPr>
            <w:noProof/>
            <w:webHidden/>
          </w:rPr>
          <w:t>15</w:t>
        </w:r>
        <w:r w:rsidR="00EA4278">
          <w:rPr>
            <w:noProof/>
            <w:webHidden/>
          </w:rPr>
          <w:fldChar w:fldCharType="end"/>
        </w:r>
      </w:hyperlink>
    </w:p>
    <w:p w14:paraId="325ED8A9"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0" w:history="1">
        <w:r w:rsidR="00EA4278" w:rsidRPr="00571B89">
          <w:rPr>
            <w:rStyle w:val="a3"/>
            <w:rFonts w:cs="Arial"/>
            <w:noProof/>
          </w:rPr>
          <w:t>4.3.5.</w:t>
        </w:r>
        <w:r w:rsidR="00EA4278">
          <w:rPr>
            <w:rFonts w:asciiTheme="minorHAnsi" w:eastAsiaTheme="minorEastAsia" w:hAnsiTheme="minorHAnsi" w:cstheme="minorBidi"/>
            <w:noProof/>
            <w:szCs w:val="22"/>
          </w:rPr>
          <w:tab/>
        </w:r>
        <w:r w:rsidR="00EA4278" w:rsidRPr="00571B89">
          <w:rPr>
            <w:rStyle w:val="a3"/>
            <w:rFonts w:cs="Arial"/>
            <w:noProof/>
          </w:rPr>
          <w:t>User Approval</w:t>
        </w:r>
        <w:r w:rsidR="00EA4278">
          <w:rPr>
            <w:noProof/>
            <w:webHidden/>
          </w:rPr>
          <w:tab/>
        </w:r>
        <w:r w:rsidR="00EA4278">
          <w:rPr>
            <w:noProof/>
            <w:webHidden/>
          </w:rPr>
          <w:fldChar w:fldCharType="begin"/>
        </w:r>
        <w:r w:rsidR="00EA4278">
          <w:rPr>
            <w:noProof/>
            <w:webHidden/>
          </w:rPr>
          <w:instrText xml:space="preserve"> PAGEREF _Toc527537780 \h </w:instrText>
        </w:r>
        <w:r w:rsidR="00EA4278">
          <w:rPr>
            <w:noProof/>
            <w:webHidden/>
          </w:rPr>
        </w:r>
        <w:r w:rsidR="00EA4278">
          <w:rPr>
            <w:noProof/>
            <w:webHidden/>
          </w:rPr>
          <w:fldChar w:fldCharType="separate"/>
        </w:r>
        <w:r w:rsidR="00EA4278">
          <w:rPr>
            <w:noProof/>
            <w:webHidden/>
          </w:rPr>
          <w:t>15</w:t>
        </w:r>
        <w:r w:rsidR="00EA4278">
          <w:rPr>
            <w:noProof/>
            <w:webHidden/>
          </w:rPr>
          <w:fldChar w:fldCharType="end"/>
        </w:r>
      </w:hyperlink>
    </w:p>
    <w:p w14:paraId="7BAA8B28"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1" w:history="1">
        <w:r w:rsidR="00EA4278" w:rsidRPr="00571B89">
          <w:rPr>
            <w:rStyle w:val="a3"/>
            <w:rFonts w:cs="Arial"/>
            <w:noProof/>
          </w:rPr>
          <w:t>4.3.6.</w:t>
        </w:r>
        <w:r w:rsidR="00EA4278">
          <w:rPr>
            <w:rFonts w:asciiTheme="minorHAnsi" w:eastAsiaTheme="minorEastAsia" w:hAnsiTheme="minorHAnsi" w:cstheme="minorBidi"/>
            <w:noProof/>
            <w:szCs w:val="22"/>
          </w:rPr>
          <w:tab/>
        </w:r>
        <w:r w:rsidR="00EA4278" w:rsidRPr="00571B89">
          <w:rPr>
            <w:rStyle w:val="a3"/>
            <w:rFonts w:cs="Arial"/>
            <w:noProof/>
          </w:rPr>
          <w:t>User Query</w:t>
        </w:r>
        <w:r w:rsidR="00EA4278">
          <w:rPr>
            <w:noProof/>
            <w:webHidden/>
          </w:rPr>
          <w:tab/>
        </w:r>
        <w:r w:rsidR="00EA4278">
          <w:rPr>
            <w:noProof/>
            <w:webHidden/>
          </w:rPr>
          <w:fldChar w:fldCharType="begin"/>
        </w:r>
        <w:r w:rsidR="00EA4278">
          <w:rPr>
            <w:noProof/>
            <w:webHidden/>
          </w:rPr>
          <w:instrText xml:space="preserve"> PAGEREF _Toc527537781 \h </w:instrText>
        </w:r>
        <w:r w:rsidR="00EA4278">
          <w:rPr>
            <w:noProof/>
            <w:webHidden/>
          </w:rPr>
        </w:r>
        <w:r w:rsidR="00EA4278">
          <w:rPr>
            <w:noProof/>
            <w:webHidden/>
          </w:rPr>
          <w:fldChar w:fldCharType="separate"/>
        </w:r>
        <w:r w:rsidR="00EA4278">
          <w:rPr>
            <w:noProof/>
            <w:webHidden/>
          </w:rPr>
          <w:t>15</w:t>
        </w:r>
        <w:r w:rsidR="00EA4278">
          <w:rPr>
            <w:noProof/>
            <w:webHidden/>
          </w:rPr>
          <w:fldChar w:fldCharType="end"/>
        </w:r>
      </w:hyperlink>
    </w:p>
    <w:p w14:paraId="58A96D79"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2" w:history="1">
        <w:r w:rsidR="00EA4278" w:rsidRPr="00571B89">
          <w:rPr>
            <w:rStyle w:val="a3"/>
            <w:rFonts w:cs="Arial"/>
            <w:noProof/>
          </w:rPr>
          <w:t>4.4.</w:t>
        </w:r>
        <w:r w:rsidR="00EA4278">
          <w:rPr>
            <w:rFonts w:asciiTheme="minorHAnsi" w:eastAsiaTheme="minorEastAsia" w:hAnsiTheme="minorHAnsi" w:cstheme="minorBidi"/>
            <w:noProof/>
            <w:szCs w:val="22"/>
          </w:rPr>
          <w:tab/>
        </w:r>
        <w:r w:rsidR="00EA4278" w:rsidRPr="00571B89">
          <w:rPr>
            <w:rStyle w:val="a3"/>
            <w:rFonts w:cs="Arial"/>
            <w:noProof/>
          </w:rPr>
          <w:t>Merchant Management</w:t>
        </w:r>
        <w:r w:rsidR="00EA4278">
          <w:rPr>
            <w:noProof/>
            <w:webHidden/>
          </w:rPr>
          <w:tab/>
        </w:r>
        <w:r w:rsidR="00EA4278">
          <w:rPr>
            <w:noProof/>
            <w:webHidden/>
          </w:rPr>
          <w:fldChar w:fldCharType="begin"/>
        </w:r>
        <w:r w:rsidR="00EA4278">
          <w:rPr>
            <w:noProof/>
            <w:webHidden/>
          </w:rPr>
          <w:instrText xml:space="preserve"> PAGEREF _Toc527537782 \h </w:instrText>
        </w:r>
        <w:r w:rsidR="00EA4278">
          <w:rPr>
            <w:noProof/>
            <w:webHidden/>
          </w:rPr>
        </w:r>
        <w:r w:rsidR="00EA4278">
          <w:rPr>
            <w:noProof/>
            <w:webHidden/>
          </w:rPr>
          <w:fldChar w:fldCharType="separate"/>
        </w:r>
        <w:r w:rsidR="00EA4278">
          <w:rPr>
            <w:noProof/>
            <w:webHidden/>
          </w:rPr>
          <w:t>15</w:t>
        </w:r>
        <w:r w:rsidR="00EA4278">
          <w:rPr>
            <w:noProof/>
            <w:webHidden/>
          </w:rPr>
          <w:fldChar w:fldCharType="end"/>
        </w:r>
      </w:hyperlink>
    </w:p>
    <w:p w14:paraId="76D9A32E"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3" w:history="1">
        <w:r w:rsidR="00EA4278" w:rsidRPr="00571B89">
          <w:rPr>
            <w:rStyle w:val="a3"/>
            <w:rFonts w:cs="Arial"/>
            <w:noProof/>
          </w:rPr>
          <w:t>4.4.1.</w:t>
        </w:r>
        <w:r w:rsidR="00EA4278">
          <w:rPr>
            <w:rFonts w:asciiTheme="minorHAnsi" w:eastAsiaTheme="minorEastAsia" w:hAnsiTheme="minorHAnsi" w:cstheme="minorBidi"/>
            <w:noProof/>
            <w:szCs w:val="22"/>
          </w:rPr>
          <w:tab/>
        </w:r>
        <w:r w:rsidR="00EA4278" w:rsidRPr="00571B89">
          <w:rPr>
            <w:rStyle w:val="a3"/>
            <w:rFonts w:cs="Arial"/>
            <w:noProof/>
          </w:rPr>
          <w:t>Merchant Setup</w:t>
        </w:r>
        <w:r w:rsidR="00EA4278">
          <w:rPr>
            <w:noProof/>
            <w:webHidden/>
          </w:rPr>
          <w:tab/>
        </w:r>
        <w:r w:rsidR="00EA4278">
          <w:rPr>
            <w:noProof/>
            <w:webHidden/>
          </w:rPr>
          <w:fldChar w:fldCharType="begin"/>
        </w:r>
        <w:r w:rsidR="00EA4278">
          <w:rPr>
            <w:noProof/>
            <w:webHidden/>
          </w:rPr>
          <w:instrText xml:space="preserve"> PAGEREF _Toc527537783 \h </w:instrText>
        </w:r>
        <w:r w:rsidR="00EA4278">
          <w:rPr>
            <w:noProof/>
            <w:webHidden/>
          </w:rPr>
        </w:r>
        <w:r w:rsidR="00EA4278">
          <w:rPr>
            <w:noProof/>
            <w:webHidden/>
          </w:rPr>
          <w:fldChar w:fldCharType="separate"/>
        </w:r>
        <w:r w:rsidR="00EA4278">
          <w:rPr>
            <w:noProof/>
            <w:webHidden/>
          </w:rPr>
          <w:t>15</w:t>
        </w:r>
        <w:r w:rsidR="00EA4278">
          <w:rPr>
            <w:noProof/>
            <w:webHidden/>
          </w:rPr>
          <w:fldChar w:fldCharType="end"/>
        </w:r>
      </w:hyperlink>
    </w:p>
    <w:p w14:paraId="16560EF4" w14:textId="77777777" w:rsidR="00EA4278" w:rsidRDefault="00D0210D">
      <w:pPr>
        <w:pStyle w:val="21"/>
        <w:tabs>
          <w:tab w:val="left" w:pos="1680"/>
          <w:tab w:val="right" w:leader="dot" w:pos="8302"/>
        </w:tabs>
        <w:ind w:left="480"/>
        <w:rPr>
          <w:rFonts w:asciiTheme="minorHAnsi" w:eastAsiaTheme="minorEastAsia" w:hAnsiTheme="minorHAnsi" w:cstheme="minorBidi"/>
          <w:noProof/>
          <w:szCs w:val="22"/>
        </w:rPr>
      </w:pPr>
      <w:hyperlink w:anchor="_Toc527537784" w:history="1">
        <w:r w:rsidR="00EA4278" w:rsidRPr="00571B89">
          <w:rPr>
            <w:rStyle w:val="a3"/>
            <w:rFonts w:cs="Arial"/>
            <w:noProof/>
          </w:rPr>
          <w:t>4.4.1.1.</w:t>
        </w:r>
        <w:r w:rsidR="00EA4278">
          <w:rPr>
            <w:rFonts w:asciiTheme="minorHAnsi" w:eastAsiaTheme="minorEastAsia" w:hAnsiTheme="minorHAnsi" w:cstheme="minorBidi"/>
            <w:noProof/>
            <w:szCs w:val="22"/>
          </w:rPr>
          <w:tab/>
        </w:r>
        <w:r w:rsidR="00EA4278" w:rsidRPr="00571B89">
          <w:rPr>
            <w:rStyle w:val="a3"/>
            <w:rFonts w:cs="Arial"/>
            <w:noProof/>
          </w:rPr>
          <w:t>New (add new merchant country/institution: THHBAP/IDHBAP)</w:t>
        </w:r>
        <w:r w:rsidR="00EA4278">
          <w:rPr>
            <w:noProof/>
            <w:webHidden/>
          </w:rPr>
          <w:tab/>
        </w:r>
        <w:r w:rsidR="00EA4278">
          <w:rPr>
            <w:noProof/>
            <w:webHidden/>
          </w:rPr>
          <w:fldChar w:fldCharType="begin"/>
        </w:r>
        <w:r w:rsidR="00EA4278">
          <w:rPr>
            <w:noProof/>
            <w:webHidden/>
          </w:rPr>
          <w:instrText xml:space="preserve"> PAGEREF _Toc527537784 \h </w:instrText>
        </w:r>
        <w:r w:rsidR="00EA4278">
          <w:rPr>
            <w:noProof/>
            <w:webHidden/>
          </w:rPr>
        </w:r>
        <w:r w:rsidR="00EA4278">
          <w:rPr>
            <w:noProof/>
            <w:webHidden/>
          </w:rPr>
          <w:fldChar w:fldCharType="separate"/>
        </w:r>
        <w:r w:rsidR="00EA4278">
          <w:rPr>
            <w:noProof/>
            <w:webHidden/>
          </w:rPr>
          <w:t>15</w:t>
        </w:r>
        <w:r w:rsidR="00EA4278">
          <w:rPr>
            <w:noProof/>
            <w:webHidden/>
          </w:rPr>
          <w:fldChar w:fldCharType="end"/>
        </w:r>
      </w:hyperlink>
    </w:p>
    <w:p w14:paraId="7E886833"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5" w:history="1">
        <w:r w:rsidR="00EA4278" w:rsidRPr="00571B89">
          <w:rPr>
            <w:rStyle w:val="a3"/>
            <w:rFonts w:cs="Arial"/>
            <w:noProof/>
          </w:rPr>
          <w:t>4.4.2.</w:t>
        </w:r>
        <w:r w:rsidR="00EA4278">
          <w:rPr>
            <w:rFonts w:asciiTheme="minorHAnsi" w:eastAsiaTheme="minorEastAsia" w:hAnsiTheme="minorHAnsi" w:cstheme="minorBidi"/>
            <w:noProof/>
            <w:szCs w:val="22"/>
          </w:rPr>
          <w:tab/>
        </w:r>
        <w:r w:rsidR="00EA4278" w:rsidRPr="00571B89">
          <w:rPr>
            <w:rStyle w:val="a3"/>
            <w:rFonts w:cs="Arial"/>
            <w:noProof/>
          </w:rPr>
          <w:t>Merchant Approval</w:t>
        </w:r>
        <w:r w:rsidR="00EA4278">
          <w:rPr>
            <w:noProof/>
            <w:webHidden/>
          </w:rPr>
          <w:tab/>
        </w:r>
        <w:r w:rsidR="00EA4278">
          <w:rPr>
            <w:noProof/>
            <w:webHidden/>
          </w:rPr>
          <w:fldChar w:fldCharType="begin"/>
        </w:r>
        <w:r w:rsidR="00EA4278">
          <w:rPr>
            <w:noProof/>
            <w:webHidden/>
          </w:rPr>
          <w:instrText xml:space="preserve"> PAGEREF _Toc527537785 \h </w:instrText>
        </w:r>
        <w:r w:rsidR="00EA4278">
          <w:rPr>
            <w:noProof/>
            <w:webHidden/>
          </w:rPr>
        </w:r>
        <w:r w:rsidR="00EA4278">
          <w:rPr>
            <w:noProof/>
            <w:webHidden/>
          </w:rPr>
          <w:fldChar w:fldCharType="separate"/>
        </w:r>
        <w:r w:rsidR="00EA4278">
          <w:rPr>
            <w:noProof/>
            <w:webHidden/>
          </w:rPr>
          <w:t>17</w:t>
        </w:r>
        <w:r w:rsidR="00EA4278">
          <w:rPr>
            <w:noProof/>
            <w:webHidden/>
          </w:rPr>
          <w:fldChar w:fldCharType="end"/>
        </w:r>
      </w:hyperlink>
    </w:p>
    <w:p w14:paraId="52126A42"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6" w:history="1">
        <w:r w:rsidR="00EA4278" w:rsidRPr="00571B89">
          <w:rPr>
            <w:rStyle w:val="a3"/>
            <w:rFonts w:cs="Arial"/>
            <w:noProof/>
          </w:rPr>
          <w:t>4.4.3.</w:t>
        </w:r>
        <w:r w:rsidR="00EA4278">
          <w:rPr>
            <w:rFonts w:asciiTheme="minorHAnsi" w:eastAsiaTheme="minorEastAsia" w:hAnsiTheme="minorHAnsi" w:cstheme="minorBidi"/>
            <w:noProof/>
            <w:szCs w:val="22"/>
          </w:rPr>
          <w:tab/>
        </w:r>
        <w:r w:rsidR="00EA4278" w:rsidRPr="00571B89">
          <w:rPr>
            <w:rStyle w:val="a3"/>
            <w:rFonts w:cs="Arial"/>
            <w:noProof/>
          </w:rPr>
          <w:t>Certificate Setup</w:t>
        </w:r>
        <w:r w:rsidR="00EA4278">
          <w:rPr>
            <w:noProof/>
            <w:webHidden/>
          </w:rPr>
          <w:tab/>
        </w:r>
        <w:r w:rsidR="00EA4278">
          <w:rPr>
            <w:noProof/>
            <w:webHidden/>
          </w:rPr>
          <w:fldChar w:fldCharType="begin"/>
        </w:r>
        <w:r w:rsidR="00EA4278">
          <w:rPr>
            <w:noProof/>
            <w:webHidden/>
          </w:rPr>
          <w:instrText xml:space="preserve"> PAGEREF _Toc527537786 \h </w:instrText>
        </w:r>
        <w:r w:rsidR="00EA4278">
          <w:rPr>
            <w:noProof/>
            <w:webHidden/>
          </w:rPr>
        </w:r>
        <w:r w:rsidR="00EA4278">
          <w:rPr>
            <w:noProof/>
            <w:webHidden/>
          </w:rPr>
          <w:fldChar w:fldCharType="separate"/>
        </w:r>
        <w:r w:rsidR="00EA4278">
          <w:rPr>
            <w:noProof/>
            <w:webHidden/>
          </w:rPr>
          <w:t>17</w:t>
        </w:r>
        <w:r w:rsidR="00EA4278">
          <w:rPr>
            <w:noProof/>
            <w:webHidden/>
          </w:rPr>
          <w:fldChar w:fldCharType="end"/>
        </w:r>
      </w:hyperlink>
    </w:p>
    <w:p w14:paraId="27833806"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7" w:history="1">
        <w:r w:rsidR="00EA4278" w:rsidRPr="00571B89">
          <w:rPr>
            <w:rStyle w:val="a3"/>
            <w:rFonts w:cs="Arial"/>
            <w:noProof/>
          </w:rPr>
          <w:t>4.4.4.</w:t>
        </w:r>
        <w:r w:rsidR="00EA4278">
          <w:rPr>
            <w:rFonts w:asciiTheme="minorHAnsi" w:eastAsiaTheme="minorEastAsia" w:hAnsiTheme="minorHAnsi" w:cstheme="minorBidi"/>
            <w:noProof/>
            <w:szCs w:val="22"/>
          </w:rPr>
          <w:tab/>
        </w:r>
        <w:r w:rsidR="00EA4278" w:rsidRPr="00571B89">
          <w:rPr>
            <w:rStyle w:val="a3"/>
            <w:rFonts w:cs="Arial"/>
            <w:noProof/>
          </w:rPr>
          <w:t>Certificate Approval</w:t>
        </w:r>
        <w:r w:rsidR="00EA4278">
          <w:rPr>
            <w:noProof/>
            <w:webHidden/>
          </w:rPr>
          <w:tab/>
        </w:r>
        <w:r w:rsidR="00EA4278">
          <w:rPr>
            <w:noProof/>
            <w:webHidden/>
          </w:rPr>
          <w:fldChar w:fldCharType="begin"/>
        </w:r>
        <w:r w:rsidR="00EA4278">
          <w:rPr>
            <w:noProof/>
            <w:webHidden/>
          </w:rPr>
          <w:instrText xml:space="preserve"> PAGEREF _Toc527537787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7009140B"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8" w:history="1">
        <w:r w:rsidR="00EA4278" w:rsidRPr="00571B89">
          <w:rPr>
            <w:rStyle w:val="a3"/>
            <w:rFonts w:cs="Arial"/>
            <w:noProof/>
          </w:rPr>
          <w:t>4.4.5.</w:t>
        </w:r>
        <w:r w:rsidR="00EA4278">
          <w:rPr>
            <w:rFonts w:asciiTheme="minorHAnsi" w:eastAsiaTheme="minorEastAsia" w:hAnsiTheme="minorHAnsi" w:cstheme="minorBidi"/>
            <w:noProof/>
            <w:szCs w:val="22"/>
          </w:rPr>
          <w:tab/>
        </w:r>
        <w:r w:rsidR="00EA4278" w:rsidRPr="00571B89">
          <w:rPr>
            <w:rStyle w:val="a3"/>
            <w:rFonts w:cs="Arial"/>
            <w:noProof/>
          </w:rPr>
          <w:t>Certificate Query</w:t>
        </w:r>
        <w:r w:rsidR="00EA4278">
          <w:rPr>
            <w:noProof/>
            <w:webHidden/>
          </w:rPr>
          <w:tab/>
        </w:r>
        <w:r w:rsidR="00EA4278">
          <w:rPr>
            <w:noProof/>
            <w:webHidden/>
          </w:rPr>
          <w:fldChar w:fldCharType="begin"/>
        </w:r>
        <w:r w:rsidR="00EA4278">
          <w:rPr>
            <w:noProof/>
            <w:webHidden/>
          </w:rPr>
          <w:instrText xml:space="preserve"> PAGEREF _Toc527537788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2752F058"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89" w:history="1">
        <w:r w:rsidR="00EA4278" w:rsidRPr="00571B89">
          <w:rPr>
            <w:rStyle w:val="a3"/>
            <w:rFonts w:cs="Arial"/>
            <w:noProof/>
          </w:rPr>
          <w:t>4.4.6.</w:t>
        </w:r>
        <w:r w:rsidR="00EA4278">
          <w:rPr>
            <w:rFonts w:asciiTheme="minorHAnsi" w:eastAsiaTheme="minorEastAsia" w:hAnsiTheme="minorHAnsi" w:cstheme="minorBidi"/>
            <w:noProof/>
            <w:szCs w:val="22"/>
          </w:rPr>
          <w:tab/>
        </w:r>
        <w:r w:rsidR="00EA4278" w:rsidRPr="00571B89">
          <w:rPr>
            <w:rStyle w:val="a3"/>
            <w:rFonts w:cs="Arial"/>
            <w:noProof/>
          </w:rPr>
          <w:t>Bind Certificate</w:t>
        </w:r>
        <w:r w:rsidR="00EA4278">
          <w:rPr>
            <w:noProof/>
            <w:webHidden/>
          </w:rPr>
          <w:tab/>
        </w:r>
        <w:r w:rsidR="00EA4278">
          <w:rPr>
            <w:noProof/>
            <w:webHidden/>
          </w:rPr>
          <w:fldChar w:fldCharType="begin"/>
        </w:r>
        <w:r w:rsidR="00EA4278">
          <w:rPr>
            <w:noProof/>
            <w:webHidden/>
          </w:rPr>
          <w:instrText xml:space="preserve"> PAGEREF _Toc527537789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33DB2DAC"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0" w:history="1">
        <w:r w:rsidR="00EA4278" w:rsidRPr="00571B89">
          <w:rPr>
            <w:rStyle w:val="a3"/>
            <w:rFonts w:cs="Arial"/>
            <w:noProof/>
          </w:rPr>
          <w:t>4.4.7.</w:t>
        </w:r>
        <w:r w:rsidR="00EA4278">
          <w:rPr>
            <w:rFonts w:asciiTheme="minorHAnsi" w:eastAsiaTheme="minorEastAsia" w:hAnsiTheme="minorHAnsi" w:cstheme="minorBidi"/>
            <w:noProof/>
            <w:szCs w:val="22"/>
          </w:rPr>
          <w:tab/>
        </w:r>
        <w:r w:rsidR="00EA4278" w:rsidRPr="00571B89">
          <w:rPr>
            <w:rStyle w:val="a3"/>
            <w:rFonts w:cs="Arial"/>
            <w:noProof/>
          </w:rPr>
          <w:t>Bind Certificate Approval</w:t>
        </w:r>
        <w:r w:rsidR="00EA4278">
          <w:rPr>
            <w:noProof/>
            <w:webHidden/>
          </w:rPr>
          <w:tab/>
        </w:r>
        <w:r w:rsidR="00EA4278">
          <w:rPr>
            <w:noProof/>
            <w:webHidden/>
          </w:rPr>
          <w:fldChar w:fldCharType="begin"/>
        </w:r>
        <w:r w:rsidR="00EA4278">
          <w:rPr>
            <w:noProof/>
            <w:webHidden/>
          </w:rPr>
          <w:instrText xml:space="preserve"> PAGEREF _Toc527537790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7A73E0D2"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1" w:history="1">
        <w:r w:rsidR="00EA4278" w:rsidRPr="00571B89">
          <w:rPr>
            <w:rStyle w:val="a3"/>
            <w:rFonts w:cs="Arial"/>
            <w:noProof/>
          </w:rPr>
          <w:t>4.4.8.</w:t>
        </w:r>
        <w:r w:rsidR="00EA4278">
          <w:rPr>
            <w:rFonts w:asciiTheme="minorHAnsi" w:eastAsiaTheme="minorEastAsia" w:hAnsiTheme="minorHAnsi" w:cstheme="minorBidi"/>
            <w:noProof/>
            <w:szCs w:val="22"/>
          </w:rPr>
          <w:tab/>
        </w:r>
        <w:r w:rsidR="00EA4278" w:rsidRPr="00571B89">
          <w:rPr>
            <w:rStyle w:val="a3"/>
            <w:rFonts w:cs="Arial"/>
            <w:noProof/>
          </w:rPr>
          <w:t>Aggregator Setup</w:t>
        </w:r>
        <w:r w:rsidR="00EA4278">
          <w:rPr>
            <w:noProof/>
            <w:webHidden/>
          </w:rPr>
          <w:tab/>
        </w:r>
        <w:r w:rsidR="00EA4278">
          <w:rPr>
            <w:noProof/>
            <w:webHidden/>
          </w:rPr>
          <w:fldChar w:fldCharType="begin"/>
        </w:r>
        <w:r w:rsidR="00EA4278">
          <w:rPr>
            <w:noProof/>
            <w:webHidden/>
          </w:rPr>
          <w:instrText xml:space="preserve"> PAGEREF _Toc527537791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4A84C11D"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2" w:history="1">
        <w:r w:rsidR="00EA4278" w:rsidRPr="00571B89">
          <w:rPr>
            <w:rStyle w:val="a3"/>
            <w:rFonts w:cs="Arial"/>
            <w:noProof/>
          </w:rPr>
          <w:t>4.4.9.</w:t>
        </w:r>
        <w:r w:rsidR="00EA4278">
          <w:rPr>
            <w:rFonts w:asciiTheme="minorHAnsi" w:eastAsiaTheme="minorEastAsia" w:hAnsiTheme="minorHAnsi" w:cstheme="minorBidi"/>
            <w:noProof/>
            <w:szCs w:val="22"/>
          </w:rPr>
          <w:tab/>
        </w:r>
        <w:r w:rsidR="00EA4278" w:rsidRPr="00571B89">
          <w:rPr>
            <w:rStyle w:val="a3"/>
            <w:rFonts w:cs="Arial"/>
            <w:noProof/>
          </w:rPr>
          <w:t>Aggregator Approval</w:t>
        </w:r>
        <w:r w:rsidR="00EA4278">
          <w:rPr>
            <w:noProof/>
            <w:webHidden/>
          </w:rPr>
          <w:tab/>
        </w:r>
        <w:r w:rsidR="00EA4278">
          <w:rPr>
            <w:noProof/>
            <w:webHidden/>
          </w:rPr>
          <w:fldChar w:fldCharType="begin"/>
        </w:r>
        <w:r w:rsidR="00EA4278">
          <w:rPr>
            <w:noProof/>
            <w:webHidden/>
          </w:rPr>
          <w:instrText xml:space="preserve"> PAGEREF _Toc527537792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61F153DE"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3" w:history="1">
        <w:r w:rsidR="00EA4278" w:rsidRPr="00571B89">
          <w:rPr>
            <w:rStyle w:val="a3"/>
            <w:rFonts w:cs="Arial"/>
            <w:noProof/>
          </w:rPr>
          <w:t>4.4.10.</w:t>
        </w:r>
        <w:r w:rsidR="00EA4278">
          <w:rPr>
            <w:rFonts w:asciiTheme="minorHAnsi" w:eastAsiaTheme="minorEastAsia" w:hAnsiTheme="minorHAnsi" w:cstheme="minorBidi"/>
            <w:noProof/>
            <w:szCs w:val="22"/>
          </w:rPr>
          <w:tab/>
        </w:r>
        <w:r w:rsidR="00EA4278" w:rsidRPr="00571B89">
          <w:rPr>
            <w:rStyle w:val="a3"/>
            <w:rFonts w:cs="Arial"/>
            <w:noProof/>
          </w:rPr>
          <w:t>Charge Rate Setup</w:t>
        </w:r>
        <w:r w:rsidR="00EA4278">
          <w:rPr>
            <w:noProof/>
            <w:webHidden/>
          </w:rPr>
          <w:tab/>
        </w:r>
        <w:r w:rsidR="00EA4278">
          <w:rPr>
            <w:noProof/>
            <w:webHidden/>
          </w:rPr>
          <w:fldChar w:fldCharType="begin"/>
        </w:r>
        <w:r w:rsidR="00EA4278">
          <w:rPr>
            <w:noProof/>
            <w:webHidden/>
          </w:rPr>
          <w:instrText xml:space="preserve"> PAGEREF _Toc527537793 \h </w:instrText>
        </w:r>
        <w:r w:rsidR="00EA4278">
          <w:rPr>
            <w:noProof/>
            <w:webHidden/>
          </w:rPr>
        </w:r>
        <w:r w:rsidR="00EA4278">
          <w:rPr>
            <w:noProof/>
            <w:webHidden/>
          </w:rPr>
          <w:fldChar w:fldCharType="separate"/>
        </w:r>
        <w:r w:rsidR="00EA4278">
          <w:rPr>
            <w:noProof/>
            <w:webHidden/>
          </w:rPr>
          <w:t>18</w:t>
        </w:r>
        <w:r w:rsidR="00EA4278">
          <w:rPr>
            <w:noProof/>
            <w:webHidden/>
          </w:rPr>
          <w:fldChar w:fldCharType="end"/>
        </w:r>
      </w:hyperlink>
    </w:p>
    <w:p w14:paraId="022B5FCB"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4" w:history="1">
        <w:r w:rsidR="00EA4278" w:rsidRPr="00571B89">
          <w:rPr>
            <w:rStyle w:val="a3"/>
            <w:rFonts w:cs="Arial"/>
            <w:noProof/>
          </w:rPr>
          <w:t>4.4.11.</w:t>
        </w:r>
        <w:r w:rsidR="00EA4278">
          <w:rPr>
            <w:rFonts w:asciiTheme="minorHAnsi" w:eastAsiaTheme="minorEastAsia" w:hAnsiTheme="minorHAnsi" w:cstheme="minorBidi"/>
            <w:noProof/>
            <w:szCs w:val="22"/>
          </w:rPr>
          <w:tab/>
        </w:r>
        <w:r w:rsidR="00EA4278" w:rsidRPr="00571B89">
          <w:rPr>
            <w:rStyle w:val="a3"/>
            <w:rFonts w:cs="Arial"/>
            <w:noProof/>
          </w:rPr>
          <w:t>Charge Rate Approval</w:t>
        </w:r>
        <w:r w:rsidR="00EA4278">
          <w:rPr>
            <w:noProof/>
            <w:webHidden/>
          </w:rPr>
          <w:tab/>
        </w:r>
        <w:r w:rsidR="00EA4278">
          <w:rPr>
            <w:noProof/>
            <w:webHidden/>
          </w:rPr>
          <w:fldChar w:fldCharType="begin"/>
        </w:r>
        <w:r w:rsidR="00EA4278">
          <w:rPr>
            <w:noProof/>
            <w:webHidden/>
          </w:rPr>
          <w:instrText xml:space="preserve"> PAGEREF _Toc527537794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550690B0"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5" w:history="1">
        <w:r w:rsidR="00EA4278" w:rsidRPr="00571B89">
          <w:rPr>
            <w:rStyle w:val="a3"/>
            <w:rFonts w:cs="Arial"/>
            <w:noProof/>
          </w:rPr>
          <w:t>4.4.12.</w:t>
        </w:r>
        <w:r w:rsidR="00EA4278">
          <w:rPr>
            <w:rFonts w:asciiTheme="minorHAnsi" w:eastAsiaTheme="minorEastAsia" w:hAnsiTheme="minorHAnsi" w:cstheme="minorBidi"/>
            <w:noProof/>
            <w:szCs w:val="22"/>
          </w:rPr>
          <w:tab/>
        </w:r>
        <w:r w:rsidR="00EA4278" w:rsidRPr="00571B89">
          <w:rPr>
            <w:rStyle w:val="a3"/>
            <w:rFonts w:cs="Arial"/>
            <w:noProof/>
          </w:rPr>
          <w:t>Merchant Query</w:t>
        </w:r>
        <w:r w:rsidR="00EA4278">
          <w:rPr>
            <w:noProof/>
            <w:webHidden/>
          </w:rPr>
          <w:tab/>
        </w:r>
        <w:r w:rsidR="00EA4278">
          <w:rPr>
            <w:noProof/>
            <w:webHidden/>
          </w:rPr>
          <w:fldChar w:fldCharType="begin"/>
        </w:r>
        <w:r w:rsidR="00EA4278">
          <w:rPr>
            <w:noProof/>
            <w:webHidden/>
          </w:rPr>
          <w:instrText xml:space="preserve"> PAGEREF _Toc527537795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77E994A4"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6" w:history="1">
        <w:r w:rsidR="00EA4278" w:rsidRPr="00571B89">
          <w:rPr>
            <w:rStyle w:val="a3"/>
            <w:rFonts w:cs="Arial"/>
            <w:noProof/>
          </w:rPr>
          <w:t>4.4.13.</w:t>
        </w:r>
        <w:r w:rsidR="00EA4278">
          <w:rPr>
            <w:rFonts w:asciiTheme="minorHAnsi" w:eastAsiaTheme="minorEastAsia" w:hAnsiTheme="minorHAnsi" w:cstheme="minorBidi"/>
            <w:noProof/>
            <w:szCs w:val="22"/>
          </w:rPr>
          <w:tab/>
        </w:r>
        <w:r w:rsidR="00EA4278" w:rsidRPr="00571B89">
          <w:rPr>
            <w:rStyle w:val="a3"/>
            <w:rFonts w:cs="Arial"/>
            <w:noProof/>
          </w:rPr>
          <w:t>Certificate Query</w:t>
        </w:r>
        <w:r w:rsidR="00EA4278">
          <w:rPr>
            <w:noProof/>
            <w:webHidden/>
          </w:rPr>
          <w:tab/>
        </w:r>
        <w:r w:rsidR="00EA4278">
          <w:rPr>
            <w:noProof/>
            <w:webHidden/>
          </w:rPr>
          <w:fldChar w:fldCharType="begin"/>
        </w:r>
        <w:r w:rsidR="00EA4278">
          <w:rPr>
            <w:noProof/>
            <w:webHidden/>
          </w:rPr>
          <w:instrText xml:space="preserve"> PAGEREF _Toc527537796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56F84D37"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7" w:history="1">
        <w:r w:rsidR="00EA4278" w:rsidRPr="00571B89">
          <w:rPr>
            <w:rStyle w:val="a3"/>
            <w:rFonts w:cs="Arial"/>
            <w:noProof/>
          </w:rPr>
          <w:t>4.4.14.</w:t>
        </w:r>
        <w:r w:rsidR="00EA4278">
          <w:rPr>
            <w:rFonts w:asciiTheme="minorHAnsi" w:eastAsiaTheme="minorEastAsia" w:hAnsiTheme="minorHAnsi" w:cstheme="minorBidi"/>
            <w:noProof/>
            <w:szCs w:val="22"/>
          </w:rPr>
          <w:tab/>
        </w:r>
        <w:r w:rsidR="00EA4278" w:rsidRPr="00571B89">
          <w:rPr>
            <w:rStyle w:val="a3"/>
            <w:rFonts w:cs="Arial"/>
            <w:noProof/>
          </w:rPr>
          <w:t>Aggregator Query</w:t>
        </w:r>
        <w:r w:rsidR="00EA4278">
          <w:rPr>
            <w:noProof/>
            <w:webHidden/>
          </w:rPr>
          <w:tab/>
        </w:r>
        <w:r w:rsidR="00EA4278">
          <w:rPr>
            <w:noProof/>
            <w:webHidden/>
          </w:rPr>
          <w:fldChar w:fldCharType="begin"/>
        </w:r>
        <w:r w:rsidR="00EA4278">
          <w:rPr>
            <w:noProof/>
            <w:webHidden/>
          </w:rPr>
          <w:instrText xml:space="preserve"> PAGEREF _Toc527537797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0EB717B7"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8" w:history="1">
        <w:r w:rsidR="00EA4278" w:rsidRPr="00571B89">
          <w:rPr>
            <w:rStyle w:val="a3"/>
            <w:rFonts w:cs="Arial"/>
            <w:noProof/>
          </w:rPr>
          <w:t>4.4.15.</w:t>
        </w:r>
        <w:r w:rsidR="00EA4278">
          <w:rPr>
            <w:rFonts w:asciiTheme="minorHAnsi" w:eastAsiaTheme="minorEastAsia" w:hAnsiTheme="minorHAnsi" w:cstheme="minorBidi"/>
            <w:noProof/>
            <w:szCs w:val="22"/>
          </w:rPr>
          <w:tab/>
        </w:r>
        <w:r w:rsidR="00EA4278" w:rsidRPr="00571B89">
          <w:rPr>
            <w:rStyle w:val="a3"/>
            <w:rFonts w:cs="Arial"/>
            <w:noProof/>
          </w:rPr>
          <w:t>Charge Rate Query</w:t>
        </w:r>
        <w:r w:rsidR="00EA4278">
          <w:rPr>
            <w:noProof/>
            <w:webHidden/>
          </w:rPr>
          <w:tab/>
        </w:r>
        <w:r w:rsidR="00EA4278">
          <w:rPr>
            <w:noProof/>
            <w:webHidden/>
          </w:rPr>
          <w:fldChar w:fldCharType="begin"/>
        </w:r>
        <w:r w:rsidR="00EA4278">
          <w:rPr>
            <w:noProof/>
            <w:webHidden/>
          </w:rPr>
          <w:instrText xml:space="preserve"> PAGEREF _Toc527537798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21158E11"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799" w:history="1">
        <w:r w:rsidR="00EA4278" w:rsidRPr="00571B89">
          <w:rPr>
            <w:rStyle w:val="a3"/>
            <w:rFonts w:cs="Arial"/>
            <w:noProof/>
          </w:rPr>
          <w:t>4.5.</w:t>
        </w:r>
        <w:r w:rsidR="00EA4278">
          <w:rPr>
            <w:rFonts w:asciiTheme="minorHAnsi" w:eastAsiaTheme="minorEastAsia" w:hAnsiTheme="minorHAnsi" w:cstheme="minorBidi"/>
            <w:noProof/>
            <w:szCs w:val="22"/>
          </w:rPr>
          <w:tab/>
        </w:r>
        <w:r w:rsidR="00EA4278" w:rsidRPr="00571B89">
          <w:rPr>
            <w:rStyle w:val="a3"/>
            <w:rFonts w:cs="Arial"/>
            <w:noProof/>
          </w:rPr>
          <w:t>Transaction Management</w:t>
        </w:r>
        <w:r w:rsidR="00EA4278">
          <w:rPr>
            <w:noProof/>
            <w:webHidden/>
          </w:rPr>
          <w:tab/>
        </w:r>
        <w:r w:rsidR="00EA4278">
          <w:rPr>
            <w:noProof/>
            <w:webHidden/>
          </w:rPr>
          <w:fldChar w:fldCharType="begin"/>
        </w:r>
        <w:r w:rsidR="00EA4278">
          <w:rPr>
            <w:noProof/>
            <w:webHidden/>
          </w:rPr>
          <w:instrText xml:space="preserve"> PAGEREF _Toc527537799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52F7D9B2"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0" w:history="1">
        <w:r w:rsidR="00EA4278" w:rsidRPr="00571B89">
          <w:rPr>
            <w:rStyle w:val="a3"/>
            <w:rFonts w:cs="Arial"/>
            <w:noProof/>
          </w:rPr>
          <w:t>4.5.1.</w:t>
        </w:r>
        <w:r w:rsidR="00EA4278">
          <w:rPr>
            <w:rFonts w:asciiTheme="minorHAnsi" w:eastAsiaTheme="minorEastAsia" w:hAnsiTheme="minorHAnsi" w:cstheme="minorBidi"/>
            <w:noProof/>
            <w:szCs w:val="22"/>
          </w:rPr>
          <w:tab/>
        </w:r>
        <w:r w:rsidR="00EA4278" w:rsidRPr="00571B89">
          <w:rPr>
            <w:rStyle w:val="a3"/>
            <w:rFonts w:cs="Arial"/>
            <w:noProof/>
          </w:rPr>
          <w:t>Transaction Query</w:t>
        </w:r>
        <w:r w:rsidR="00EA4278">
          <w:rPr>
            <w:noProof/>
            <w:webHidden/>
          </w:rPr>
          <w:tab/>
        </w:r>
        <w:r w:rsidR="00EA4278">
          <w:rPr>
            <w:noProof/>
            <w:webHidden/>
          </w:rPr>
          <w:fldChar w:fldCharType="begin"/>
        </w:r>
        <w:r w:rsidR="00EA4278">
          <w:rPr>
            <w:noProof/>
            <w:webHidden/>
          </w:rPr>
          <w:instrText xml:space="preserve"> PAGEREF _Toc527537800 \h </w:instrText>
        </w:r>
        <w:r w:rsidR="00EA4278">
          <w:rPr>
            <w:noProof/>
            <w:webHidden/>
          </w:rPr>
        </w:r>
        <w:r w:rsidR="00EA4278">
          <w:rPr>
            <w:noProof/>
            <w:webHidden/>
          </w:rPr>
          <w:fldChar w:fldCharType="separate"/>
        </w:r>
        <w:r w:rsidR="00EA4278">
          <w:rPr>
            <w:noProof/>
            <w:webHidden/>
          </w:rPr>
          <w:t>19</w:t>
        </w:r>
        <w:r w:rsidR="00EA4278">
          <w:rPr>
            <w:noProof/>
            <w:webHidden/>
          </w:rPr>
          <w:fldChar w:fldCharType="end"/>
        </w:r>
      </w:hyperlink>
    </w:p>
    <w:p w14:paraId="0967725C"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1" w:history="1">
        <w:r w:rsidR="00EA4278" w:rsidRPr="00571B89">
          <w:rPr>
            <w:rStyle w:val="a3"/>
            <w:rFonts w:cs="Arial"/>
            <w:noProof/>
          </w:rPr>
          <w:t>4.5.2.</w:t>
        </w:r>
        <w:r w:rsidR="00EA4278">
          <w:rPr>
            <w:rFonts w:asciiTheme="minorHAnsi" w:eastAsiaTheme="minorEastAsia" w:hAnsiTheme="minorHAnsi" w:cstheme="minorBidi"/>
            <w:noProof/>
            <w:szCs w:val="22"/>
          </w:rPr>
          <w:tab/>
        </w:r>
        <w:r w:rsidR="00EA4278" w:rsidRPr="00571B89">
          <w:rPr>
            <w:rStyle w:val="a3"/>
            <w:rFonts w:cs="Arial"/>
            <w:noProof/>
          </w:rPr>
          <w:t>Login History Query</w:t>
        </w:r>
        <w:r w:rsidR="00EA4278">
          <w:rPr>
            <w:noProof/>
            <w:webHidden/>
          </w:rPr>
          <w:tab/>
        </w:r>
        <w:r w:rsidR="00EA4278">
          <w:rPr>
            <w:noProof/>
            <w:webHidden/>
          </w:rPr>
          <w:fldChar w:fldCharType="begin"/>
        </w:r>
        <w:r w:rsidR="00EA4278">
          <w:rPr>
            <w:noProof/>
            <w:webHidden/>
          </w:rPr>
          <w:instrText xml:space="preserve"> PAGEREF _Toc527537801 \h </w:instrText>
        </w:r>
        <w:r w:rsidR="00EA4278">
          <w:rPr>
            <w:noProof/>
            <w:webHidden/>
          </w:rPr>
        </w:r>
        <w:r w:rsidR="00EA4278">
          <w:rPr>
            <w:noProof/>
            <w:webHidden/>
          </w:rPr>
          <w:fldChar w:fldCharType="separate"/>
        </w:r>
        <w:r w:rsidR="00EA4278">
          <w:rPr>
            <w:noProof/>
            <w:webHidden/>
          </w:rPr>
          <w:t>20</w:t>
        </w:r>
        <w:r w:rsidR="00EA4278">
          <w:rPr>
            <w:noProof/>
            <w:webHidden/>
          </w:rPr>
          <w:fldChar w:fldCharType="end"/>
        </w:r>
      </w:hyperlink>
    </w:p>
    <w:p w14:paraId="609AEE17"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2" w:history="1">
        <w:r w:rsidR="00EA4278" w:rsidRPr="00571B89">
          <w:rPr>
            <w:rStyle w:val="a3"/>
            <w:rFonts w:cs="Arial"/>
            <w:noProof/>
          </w:rPr>
          <w:t>4.5.3.</w:t>
        </w:r>
        <w:r w:rsidR="00EA4278">
          <w:rPr>
            <w:rFonts w:asciiTheme="minorHAnsi" w:eastAsiaTheme="minorEastAsia" w:hAnsiTheme="minorHAnsi" w:cstheme="minorBidi"/>
            <w:noProof/>
            <w:szCs w:val="22"/>
          </w:rPr>
          <w:tab/>
        </w:r>
        <w:r w:rsidR="00EA4278" w:rsidRPr="00571B89">
          <w:rPr>
            <w:rStyle w:val="a3"/>
            <w:rFonts w:cs="Arial"/>
            <w:noProof/>
          </w:rPr>
          <w:t>Operation Log Query</w:t>
        </w:r>
        <w:r w:rsidR="00EA4278">
          <w:rPr>
            <w:noProof/>
            <w:webHidden/>
          </w:rPr>
          <w:tab/>
        </w:r>
        <w:r w:rsidR="00EA4278">
          <w:rPr>
            <w:noProof/>
            <w:webHidden/>
          </w:rPr>
          <w:fldChar w:fldCharType="begin"/>
        </w:r>
        <w:r w:rsidR="00EA4278">
          <w:rPr>
            <w:noProof/>
            <w:webHidden/>
          </w:rPr>
          <w:instrText xml:space="preserve"> PAGEREF _Toc527537802 \h </w:instrText>
        </w:r>
        <w:r w:rsidR="00EA4278">
          <w:rPr>
            <w:noProof/>
            <w:webHidden/>
          </w:rPr>
        </w:r>
        <w:r w:rsidR="00EA4278">
          <w:rPr>
            <w:noProof/>
            <w:webHidden/>
          </w:rPr>
          <w:fldChar w:fldCharType="separate"/>
        </w:r>
        <w:r w:rsidR="00EA4278">
          <w:rPr>
            <w:noProof/>
            <w:webHidden/>
          </w:rPr>
          <w:t>20</w:t>
        </w:r>
        <w:r w:rsidR="00EA4278">
          <w:rPr>
            <w:noProof/>
            <w:webHidden/>
          </w:rPr>
          <w:fldChar w:fldCharType="end"/>
        </w:r>
      </w:hyperlink>
    </w:p>
    <w:p w14:paraId="32ACCAD0"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3" w:history="1">
        <w:r w:rsidR="00EA4278" w:rsidRPr="00571B89">
          <w:rPr>
            <w:rStyle w:val="a3"/>
            <w:rFonts w:cs="Arial"/>
            <w:noProof/>
          </w:rPr>
          <w:t>4.6.</w:t>
        </w:r>
        <w:r w:rsidR="00EA4278">
          <w:rPr>
            <w:rFonts w:asciiTheme="minorHAnsi" w:eastAsiaTheme="minorEastAsia" w:hAnsiTheme="minorHAnsi" w:cstheme="minorBidi"/>
            <w:noProof/>
            <w:szCs w:val="22"/>
          </w:rPr>
          <w:tab/>
        </w:r>
        <w:r w:rsidR="00EA4278" w:rsidRPr="00571B89">
          <w:rPr>
            <w:rStyle w:val="a3"/>
            <w:rFonts w:cs="Arial"/>
            <w:noProof/>
          </w:rPr>
          <w:t>EOD Management</w:t>
        </w:r>
        <w:r w:rsidR="00EA4278">
          <w:rPr>
            <w:noProof/>
            <w:webHidden/>
          </w:rPr>
          <w:tab/>
        </w:r>
        <w:r w:rsidR="00EA4278">
          <w:rPr>
            <w:noProof/>
            <w:webHidden/>
          </w:rPr>
          <w:fldChar w:fldCharType="begin"/>
        </w:r>
        <w:r w:rsidR="00EA4278">
          <w:rPr>
            <w:noProof/>
            <w:webHidden/>
          </w:rPr>
          <w:instrText xml:space="preserve"> PAGEREF _Toc527537803 \h </w:instrText>
        </w:r>
        <w:r w:rsidR="00EA4278">
          <w:rPr>
            <w:noProof/>
            <w:webHidden/>
          </w:rPr>
        </w:r>
        <w:r w:rsidR="00EA4278">
          <w:rPr>
            <w:noProof/>
            <w:webHidden/>
          </w:rPr>
          <w:fldChar w:fldCharType="separate"/>
        </w:r>
        <w:r w:rsidR="00EA4278">
          <w:rPr>
            <w:noProof/>
            <w:webHidden/>
          </w:rPr>
          <w:t>20</w:t>
        </w:r>
        <w:r w:rsidR="00EA4278">
          <w:rPr>
            <w:noProof/>
            <w:webHidden/>
          </w:rPr>
          <w:fldChar w:fldCharType="end"/>
        </w:r>
      </w:hyperlink>
    </w:p>
    <w:p w14:paraId="29ED5AF7"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4" w:history="1">
        <w:r w:rsidR="00EA4278" w:rsidRPr="00571B89">
          <w:rPr>
            <w:rStyle w:val="a3"/>
            <w:rFonts w:cs="Arial"/>
            <w:noProof/>
          </w:rPr>
          <w:t>4.6.1.</w:t>
        </w:r>
        <w:r w:rsidR="00EA4278">
          <w:rPr>
            <w:rFonts w:asciiTheme="minorHAnsi" w:eastAsiaTheme="minorEastAsia" w:hAnsiTheme="minorHAnsi" w:cstheme="minorBidi"/>
            <w:noProof/>
            <w:szCs w:val="22"/>
          </w:rPr>
          <w:tab/>
        </w:r>
        <w:r w:rsidR="00EA4278" w:rsidRPr="00571B89">
          <w:rPr>
            <w:rStyle w:val="a3"/>
            <w:rFonts w:cs="Arial"/>
            <w:noProof/>
          </w:rPr>
          <w:t>Report Query</w:t>
        </w:r>
        <w:r w:rsidR="00EA4278">
          <w:rPr>
            <w:noProof/>
            <w:webHidden/>
          </w:rPr>
          <w:tab/>
        </w:r>
        <w:r w:rsidR="00EA4278">
          <w:rPr>
            <w:noProof/>
            <w:webHidden/>
          </w:rPr>
          <w:fldChar w:fldCharType="begin"/>
        </w:r>
        <w:r w:rsidR="00EA4278">
          <w:rPr>
            <w:noProof/>
            <w:webHidden/>
          </w:rPr>
          <w:instrText xml:space="preserve"> PAGEREF _Toc527537804 \h </w:instrText>
        </w:r>
        <w:r w:rsidR="00EA4278">
          <w:rPr>
            <w:noProof/>
            <w:webHidden/>
          </w:rPr>
        </w:r>
        <w:r w:rsidR="00EA4278">
          <w:rPr>
            <w:noProof/>
            <w:webHidden/>
          </w:rPr>
          <w:fldChar w:fldCharType="separate"/>
        </w:r>
        <w:r w:rsidR="00EA4278">
          <w:rPr>
            <w:noProof/>
            <w:webHidden/>
          </w:rPr>
          <w:t>20</w:t>
        </w:r>
        <w:r w:rsidR="00EA4278">
          <w:rPr>
            <w:noProof/>
            <w:webHidden/>
          </w:rPr>
          <w:fldChar w:fldCharType="end"/>
        </w:r>
      </w:hyperlink>
    </w:p>
    <w:p w14:paraId="11C78190"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5" w:history="1">
        <w:r w:rsidR="00EA4278" w:rsidRPr="00571B89">
          <w:rPr>
            <w:rStyle w:val="a3"/>
            <w:rFonts w:cs="Arial"/>
            <w:noProof/>
          </w:rPr>
          <w:t>4.6.2.</w:t>
        </w:r>
        <w:r w:rsidR="00EA4278">
          <w:rPr>
            <w:rFonts w:asciiTheme="minorHAnsi" w:eastAsiaTheme="minorEastAsia" w:hAnsiTheme="minorHAnsi" w:cstheme="minorBidi"/>
            <w:noProof/>
            <w:szCs w:val="22"/>
          </w:rPr>
          <w:tab/>
        </w:r>
        <w:r w:rsidR="00EA4278" w:rsidRPr="00571B89">
          <w:rPr>
            <w:rStyle w:val="a3"/>
            <w:rFonts w:cs="Arial"/>
            <w:noProof/>
          </w:rPr>
          <w:t>Report Manual Generation</w:t>
        </w:r>
        <w:r w:rsidR="00EA4278">
          <w:rPr>
            <w:noProof/>
            <w:webHidden/>
          </w:rPr>
          <w:tab/>
        </w:r>
        <w:r w:rsidR="00EA4278">
          <w:rPr>
            <w:noProof/>
            <w:webHidden/>
          </w:rPr>
          <w:fldChar w:fldCharType="begin"/>
        </w:r>
        <w:r w:rsidR="00EA4278">
          <w:rPr>
            <w:noProof/>
            <w:webHidden/>
          </w:rPr>
          <w:instrText xml:space="preserve"> PAGEREF _Toc527537805 \h </w:instrText>
        </w:r>
        <w:r w:rsidR="00EA4278">
          <w:rPr>
            <w:noProof/>
            <w:webHidden/>
          </w:rPr>
        </w:r>
        <w:r w:rsidR="00EA4278">
          <w:rPr>
            <w:noProof/>
            <w:webHidden/>
          </w:rPr>
          <w:fldChar w:fldCharType="separate"/>
        </w:r>
        <w:r w:rsidR="00EA4278">
          <w:rPr>
            <w:noProof/>
            <w:webHidden/>
          </w:rPr>
          <w:t>21</w:t>
        </w:r>
        <w:r w:rsidR="00EA4278">
          <w:rPr>
            <w:noProof/>
            <w:webHidden/>
          </w:rPr>
          <w:fldChar w:fldCharType="end"/>
        </w:r>
      </w:hyperlink>
    </w:p>
    <w:p w14:paraId="2DC21DE5"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6" w:history="1">
        <w:r w:rsidR="00EA4278" w:rsidRPr="00571B89">
          <w:rPr>
            <w:rStyle w:val="a3"/>
            <w:rFonts w:cs="Arial"/>
            <w:noProof/>
          </w:rPr>
          <w:t>4.6.3.</w:t>
        </w:r>
        <w:r w:rsidR="00EA4278">
          <w:rPr>
            <w:rFonts w:asciiTheme="minorHAnsi" w:eastAsiaTheme="minorEastAsia" w:hAnsiTheme="minorHAnsi" w:cstheme="minorBidi"/>
            <w:noProof/>
            <w:szCs w:val="22"/>
          </w:rPr>
          <w:tab/>
        </w:r>
        <w:r w:rsidR="00EA4278" w:rsidRPr="00571B89">
          <w:rPr>
            <w:rStyle w:val="a3"/>
            <w:rFonts w:cs="Arial"/>
            <w:noProof/>
          </w:rPr>
          <w:t>Reconciliation Failure Query</w:t>
        </w:r>
        <w:r w:rsidR="00EA4278">
          <w:rPr>
            <w:noProof/>
            <w:webHidden/>
          </w:rPr>
          <w:tab/>
        </w:r>
        <w:r w:rsidR="00EA4278">
          <w:rPr>
            <w:noProof/>
            <w:webHidden/>
          </w:rPr>
          <w:fldChar w:fldCharType="begin"/>
        </w:r>
        <w:r w:rsidR="00EA4278">
          <w:rPr>
            <w:noProof/>
            <w:webHidden/>
          </w:rPr>
          <w:instrText xml:space="preserve"> PAGEREF _Toc527537806 \h </w:instrText>
        </w:r>
        <w:r w:rsidR="00EA4278">
          <w:rPr>
            <w:noProof/>
            <w:webHidden/>
          </w:rPr>
        </w:r>
        <w:r w:rsidR="00EA4278">
          <w:rPr>
            <w:noProof/>
            <w:webHidden/>
          </w:rPr>
          <w:fldChar w:fldCharType="separate"/>
        </w:r>
        <w:r w:rsidR="00EA4278">
          <w:rPr>
            <w:noProof/>
            <w:webHidden/>
          </w:rPr>
          <w:t>21</w:t>
        </w:r>
        <w:r w:rsidR="00EA4278">
          <w:rPr>
            <w:noProof/>
            <w:webHidden/>
          </w:rPr>
          <w:fldChar w:fldCharType="end"/>
        </w:r>
      </w:hyperlink>
    </w:p>
    <w:p w14:paraId="0B01B6F5"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7" w:history="1">
        <w:r w:rsidR="00EA4278" w:rsidRPr="00571B89">
          <w:rPr>
            <w:rStyle w:val="a3"/>
            <w:rFonts w:cs="Arial"/>
            <w:noProof/>
          </w:rPr>
          <w:t>4.6.4.</w:t>
        </w:r>
        <w:r w:rsidR="00EA4278">
          <w:rPr>
            <w:rFonts w:asciiTheme="minorHAnsi" w:eastAsiaTheme="minorEastAsia" w:hAnsiTheme="minorHAnsi" w:cstheme="minorBidi"/>
            <w:noProof/>
            <w:szCs w:val="22"/>
          </w:rPr>
          <w:tab/>
        </w:r>
        <w:r w:rsidR="00EA4278" w:rsidRPr="00571B89">
          <w:rPr>
            <w:rStyle w:val="a3"/>
            <w:rFonts w:cs="Arial"/>
            <w:noProof/>
          </w:rPr>
          <w:t>Manual Charge</w:t>
        </w:r>
        <w:r w:rsidR="00EA4278">
          <w:rPr>
            <w:noProof/>
            <w:webHidden/>
          </w:rPr>
          <w:tab/>
        </w:r>
        <w:r w:rsidR="00EA4278">
          <w:rPr>
            <w:noProof/>
            <w:webHidden/>
          </w:rPr>
          <w:fldChar w:fldCharType="begin"/>
        </w:r>
        <w:r w:rsidR="00EA4278">
          <w:rPr>
            <w:noProof/>
            <w:webHidden/>
          </w:rPr>
          <w:instrText xml:space="preserve"> PAGEREF _Toc527537807 \h </w:instrText>
        </w:r>
        <w:r w:rsidR="00EA4278">
          <w:rPr>
            <w:noProof/>
            <w:webHidden/>
          </w:rPr>
        </w:r>
        <w:r w:rsidR="00EA4278">
          <w:rPr>
            <w:noProof/>
            <w:webHidden/>
          </w:rPr>
          <w:fldChar w:fldCharType="separate"/>
        </w:r>
        <w:r w:rsidR="00EA4278">
          <w:rPr>
            <w:noProof/>
            <w:webHidden/>
          </w:rPr>
          <w:t>21</w:t>
        </w:r>
        <w:r w:rsidR="00EA4278">
          <w:rPr>
            <w:noProof/>
            <w:webHidden/>
          </w:rPr>
          <w:fldChar w:fldCharType="end"/>
        </w:r>
      </w:hyperlink>
    </w:p>
    <w:p w14:paraId="5BD48388"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8" w:history="1">
        <w:r w:rsidR="00EA4278" w:rsidRPr="00571B89">
          <w:rPr>
            <w:rStyle w:val="a3"/>
            <w:rFonts w:cs="Arial"/>
            <w:noProof/>
          </w:rPr>
          <w:t>4.6.5.</w:t>
        </w:r>
        <w:r w:rsidR="00EA4278">
          <w:rPr>
            <w:rFonts w:asciiTheme="minorHAnsi" w:eastAsiaTheme="minorEastAsia" w:hAnsiTheme="minorHAnsi" w:cstheme="minorBidi"/>
            <w:noProof/>
            <w:szCs w:val="22"/>
          </w:rPr>
          <w:tab/>
        </w:r>
        <w:r w:rsidR="00EA4278" w:rsidRPr="00571B89">
          <w:rPr>
            <w:rStyle w:val="a3"/>
            <w:rFonts w:cs="Arial"/>
            <w:noProof/>
          </w:rPr>
          <w:t>Manual Charge Approval</w:t>
        </w:r>
        <w:r w:rsidR="00EA4278">
          <w:rPr>
            <w:noProof/>
            <w:webHidden/>
          </w:rPr>
          <w:tab/>
        </w:r>
        <w:r w:rsidR="00EA4278">
          <w:rPr>
            <w:noProof/>
            <w:webHidden/>
          </w:rPr>
          <w:fldChar w:fldCharType="begin"/>
        </w:r>
        <w:r w:rsidR="00EA4278">
          <w:rPr>
            <w:noProof/>
            <w:webHidden/>
          </w:rPr>
          <w:instrText xml:space="preserve"> PAGEREF _Toc527537808 \h </w:instrText>
        </w:r>
        <w:r w:rsidR="00EA4278">
          <w:rPr>
            <w:noProof/>
            <w:webHidden/>
          </w:rPr>
        </w:r>
        <w:r w:rsidR="00EA4278">
          <w:rPr>
            <w:noProof/>
            <w:webHidden/>
          </w:rPr>
          <w:fldChar w:fldCharType="separate"/>
        </w:r>
        <w:r w:rsidR="00EA4278">
          <w:rPr>
            <w:noProof/>
            <w:webHidden/>
          </w:rPr>
          <w:t>22</w:t>
        </w:r>
        <w:r w:rsidR="00EA4278">
          <w:rPr>
            <w:noProof/>
            <w:webHidden/>
          </w:rPr>
          <w:fldChar w:fldCharType="end"/>
        </w:r>
      </w:hyperlink>
    </w:p>
    <w:p w14:paraId="02C6F0E5"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09" w:history="1">
        <w:r w:rsidR="00EA4278" w:rsidRPr="00571B89">
          <w:rPr>
            <w:rStyle w:val="a3"/>
            <w:rFonts w:cs="Arial"/>
            <w:noProof/>
          </w:rPr>
          <w:t>4.6.6.</w:t>
        </w:r>
        <w:r w:rsidR="00EA4278">
          <w:rPr>
            <w:rFonts w:asciiTheme="minorHAnsi" w:eastAsiaTheme="minorEastAsia" w:hAnsiTheme="minorHAnsi" w:cstheme="minorBidi"/>
            <w:noProof/>
            <w:szCs w:val="22"/>
          </w:rPr>
          <w:tab/>
        </w:r>
        <w:r w:rsidR="00EA4278" w:rsidRPr="00571B89">
          <w:rPr>
            <w:rStyle w:val="a3"/>
            <w:rFonts w:cs="Arial"/>
            <w:noProof/>
          </w:rPr>
          <w:t>Manual Payment Inward Setup(THHBAP)</w:t>
        </w:r>
        <w:r w:rsidR="00EA4278">
          <w:rPr>
            <w:noProof/>
            <w:webHidden/>
          </w:rPr>
          <w:tab/>
        </w:r>
        <w:r w:rsidR="00EA4278">
          <w:rPr>
            <w:noProof/>
            <w:webHidden/>
          </w:rPr>
          <w:fldChar w:fldCharType="begin"/>
        </w:r>
        <w:r w:rsidR="00EA4278">
          <w:rPr>
            <w:noProof/>
            <w:webHidden/>
          </w:rPr>
          <w:instrText xml:space="preserve"> PAGEREF _Toc527537809 \h </w:instrText>
        </w:r>
        <w:r w:rsidR="00EA4278">
          <w:rPr>
            <w:noProof/>
            <w:webHidden/>
          </w:rPr>
        </w:r>
        <w:r w:rsidR="00EA4278">
          <w:rPr>
            <w:noProof/>
            <w:webHidden/>
          </w:rPr>
          <w:fldChar w:fldCharType="separate"/>
        </w:r>
        <w:r w:rsidR="00EA4278">
          <w:rPr>
            <w:noProof/>
            <w:webHidden/>
          </w:rPr>
          <w:t>22</w:t>
        </w:r>
        <w:r w:rsidR="00EA4278">
          <w:rPr>
            <w:noProof/>
            <w:webHidden/>
          </w:rPr>
          <w:fldChar w:fldCharType="end"/>
        </w:r>
      </w:hyperlink>
    </w:p>
    <w:p w14:paraId="251437AB" w14:textId="77777777" w:rsidR="00EA4278" w:rsidRDefault="00D0210D">
      <w:pPr>
        <w:pStyle w:val="21"/>
        <w:tabs>
          <w:tab w:val="left" w:pos="1260"/>
          <w:tab w:val="right" w:leader="dot" w:pos="8302"/>
        </w:tabs>
        <w:ind w:left="480"/>
        <w:rPr>
          <w:rFonts w:asciiTheme="minorHAnsi" w:eastAsiaTheme="minorEastAsia" w:hAnsiTheme="minorHAnsi" w:cstheme="minorBidi"/>
          <w:noProof/>
          <w:szCs w:val="22"/>
        </w:rPr>
      </w:pPr>
      <w:hyperlink w:anchor="_Toc527537810" w:history="1">
        <w:r w:rsidR="00EA4278" w:rsidRPr="00571B89">
          <w:rPr>
            <w:rStyle w:val="a3"/>
            <w:rFonts w:cs="Arial"/>
            <w:noProof/>
          </w:rPr>
          <w:t>4.6.7.</w:t>
        </w:r>
        <w:r w:rsidR="00EA4278">
          <w:rPr>
            <w:rFonts w:asciiTheme="minorHAnsi" w:eastAsiaTheme="minorEastAsia" w:hAnsiTheme="minorHAnsi" w:cstheme="minorBidi"/>
            <w:noProof/>
            <w:szCs w:val="22"/>
          </w:rPr>
          <w:tab/>
        </w:r>
        <w:r w:rsidR="00EA4278" w:rsidRPr="00571B89">
          <w:rPr>
            <w:rStyle w:val="a3"/>
            <w:rFonts w:cs="Arial"/>
            <w:noProof/>
          </w:rPr>
          <w:t>Manual Payment Inward Approval(THHBAP)</w:t>
        </w:r>
        <w:r w:rsidR="00EA4278">
          <w:rPr>
            <w:noProof/>
            <w:webHidden/>
          </w:rPr>
          <w:tab/>
        </w:r>
        <w:r w:rsidR="00EA4278">
          <w:rPr>
            <w:noProof/>
            <w:webHidden/>
          </w:rPr>
          <w:fldChar w:fldCharType="begin"/>
        </w:r>
        <w:r w:rsidR="00EA4278">
          <w:rPr>
            <w:noProof/>
            <w:webHidden/>
          </w:rPr>
          <w:instrText xml:space="preserve"> PAGEREF _Toc527537810 \h </w:instrText>
        </w:r>
        <w:r w:rsidR="00EA4278">
          <w:rPr>
            <w:noProof/>
            <w:webHidden/>
          </w:rPr>
        </w:r>
        <w:r w:rsidR="00EA4278">
          <w:rPr>
            <w:noProof/>
            <w:webHidden/>
          </w:rPr>
          <w:fldChar w:fldCharType="separate"/>
        </w:r>
        <w:r w:rsidR="00EA4278">
          <w:rPr>
            <w:noProof/>
            <w:webHidden/>
          </w:rPr>
          <w:t>22</w:t>
        </w:r>
        <w:r w:rsidR="00EA4278">
          <w:rPr>
            <w:noProof/>
            <w:webHidden/>
          </w:rPr>
          <w:fldChar w:fldCharType="end"/>
        </w:r>
      </w:hyperlink>
    </w:p>
    <w:p w14:paraId="13A850A0" w14:textId="77777777" w:rsidR="00A61888" w:rsidRPr="00285DDB" w:rsidRDefault="00C72F55" w:rsidP="00112168">
      <w:pPr>
        <w:ind w:firstLine="480"/>
        <w:rPr>
          <w:rFonts w:ascii="Arial" w:eastAsia="SimHei" w:hAnsi="Arial" w:cs="Arial"/>
          <w:szCs w:val="21"/>
        </w:rPr>
      </w:pPr>
      <w:r w:rsidRPr="00285DDB">
        <w:rPr>
          <w:rFonts w:ascii="Arial" w:eastAsia="SimHei" w:hAnsi="Arial" w:cs="Arial"/>
          <w:szCs w:val="21"/>
        </w:rPr>
        <w:fldChar w:fldCharType="end"/>
      </w:r>
    </w:p>
    <w:p w14:paraId="3B29C8C4" w14:textId="77777777" w:rsidR="00D022B4" w:rsidRPr="00285DDB" w:rsidRDefault="00A61888" w:rsidP="00A61888">
      <w:pPr>
        <w:ind w:firstLine="480"/>
        <w:jc w:val="center"/>
        <w:rPr>
          <w:rFonts w:ascii="Arial" w:hAnsi="Arial" w:cs="Arial"/>
          <w:szCs w:val="21"/>
        </w:rPr>
      </w:pPr>
      <w:r w:rsidRPr="00285DDB">
        <w:rPr>
          <w:rFonts w:ascii="Arial" w:eastAsia="SimHei" w:hAnsi="Arial" w:cs="Arial"/>
          <w:szCs w:val="21"/>
        </w:rPr>
        <w:br w:type="column"/>
      </w:r>
    </w:p>
    <w:p w14:paraId="4D07DB59" w14:textId="77777777" w:rsidR="0085102F" w:rsidRPr="00285DDB" w:rsidRDefault="0085102F" w:rsidP="00A907EC">
      <w:pPr>
        <w:pStyle w:val="1"/>
        <w:numPr>
          <w:ilvl w:val="0"/>
          <w:numId w:val="1"/>
        </w:numPr>
        <w:rPr>
          <w:rFonts w:ascii="Arial" w:hAnsi="Arial" w:cs="Arial"/>
        </w:rPr>
      </w:pPr>
      <w:bookmarkStart w:id="29" w:name="_Toc527537753"/>
      <w:r w:rsidRPr="00285DDB">
        <w:rPr>
          <w:rFonts w:ascii="Arial" w:hAnsi="Arial" w:cs="Arial"/>
        </w:rPr>
        <w:t>Introduction</w:t>
      </w:r>
      <w:bookmarkEnd w:id="29"/>
    </w:p>
    <w:p w14:paraId="4176BE7F" w14:textId="77777777" w:rsidR="00D974CA" w:rsidRPr="00285DDB" w:rsidRDefault="00602BB8" w:rsidP="00602BB8">
      <w:pPr>
        <w:pStyle w:val="23"/>
        <w:rPr>
          <w:rFonts w:ascii="Arial" w:hAnsi="Arial" w:cs="Arial"/>
          <w:szCs w:val="21"/>
        </w:rPr>
      </w:pPr>
      <w:r w:rsidRPr="00285DDB">
        <w:rPr>
          <w:rFonts w:ascii="Arial" w:hAnsi="Arial" w:cs="Arial"/>
          <w:sz w:val="21"/>
          <w:szCs w:val="21"/>
        </w:rPr>
        <w:t xml:space="preserve">This document elaborates the functional flow of DCMS especially on payment process, the interaction between merchants, HSBC DCMS and aggregators for users to have a quick grasp of the system function. </w:t>
      </w:r>
    </w:p>
    <w:p w14:paraId="0376EDD3" w14:textId="77777777" w:rsidR="0085102F" w:rsidRPr="00285DDB" w:rsidRDefault="0085102F" w:rsidP="0085102F">
      <w:pPr>
        <w:rPr>
          <w:rFonts w:ascii="Arial" w:hAnsi="Arial" w:cs="Arial"/>
          <w:color w:val="0000FF"/>
        </w:rPr>
      </w:pPr>
    </w:p>
    <w:p w14:paraId="048E6969" w14:textId="77777777" w:rsidR="00D022B4" w:rsidRPr="00285DDB" w:rsidRDefault="0021120A" w:rsidP="00A907EC">
      <w:pPr>
        <w:pStyle w:val="1"/>
        <w:numPr>
          <w:ilvl w:val="0"/>
          <w:numId w:val="1"/>
        </w:numPr>
        <w:rPr>
          <w:rFonts w:ascii="Arial" w:hAnsi="Arial" w:cs="Arial"/>
        </w:rPr>
      </w:pPr>
      <w:bookmarkStart w:id="30" w:name="_Toc527537754"/>
      <w:r w:rsidRPr="00285DDB">
        <w:rPr>
          <w:rFonts w:ascii="Arial" w:hAnsi="Arial" w:cs="Arial"/>
        </w:rPr>
        <w:t>Basic Specification</w:t>
      </w:r>
      <w:bookmarkEnd w:id="30"/>
    </w:p>
    <w:p w14:paraId="666E85A2" w14:textId="77777777" w:rsidR="00D022B4" w:rsidRPr="00285DDB" w:rsidRDefault="0021120A" w:rsidP="00A907EC">
      <w:pPr>
        <w:pStyle w:val="2"/>
        <w:numPr>
          <w:ilvl w:val="1"/>
          <w:numId w:val="1"/>
        </w:numPr>
        <w:rPr>
          <w:rFonts w:cs="Arial"/>
        </w:rPr>
      </w:pPr>
      <w:bookmarkStart w:id="31" w:name="_Toc527537755"/>
      <w:r w:rsidRPr="00285DDB">
        <w:rPr>
          <w:rFonts w:cs="Arial"/>
        </w:rPr>
        <w:t>Acronyms, Abbreviations and Terms</w:t>
      </w:r>
      <w:bookmarkEnd w:id="31"/>
    </w:p>
    <w:p w14:paraId="3909834D" w14:textId="77777777" w:rsidR="00F47076" w:rsidRPr="00285DDB" w:rsidRDefault="00602BB8" w:rsidP="00905256">
      <w:pPr>
        <w:rPr>
          <w:rFonts w:ascii="Arial" w:hAnsi="Arial" w:cs="Arial"/>
          <w:szCs w:val="21"/>
        </w:rPr>
      </w:pPr>
      <w:r w:rsidRPr="00285DDB">
        <w:rPr>
          <w:rFonts w:ascii="Arial" w:hAnsi="Arial" w:cs="Arial"/>
          <w:szCs w:val="21"/>
        </w:rPr>
        <w:t>DCMS</w:t>
      </w:r>
      <w:r w:rsidR="0021120A" w:rsidRPr="00285DDB">
        <w:rPr>
          <w:rFonts w:ascii="Arial" w:hAnsi="Arial" w:cs="Arial"/>
          <w:szCs w:val="21"/>
        </w:rPr>
        <w:t>:</w:t>
      </w:r>
      <w:r w:rsidRPr="00285DDB">
        <w:rPr>
          <w:rFonts w:ascii="Arial" w:hAnsi="Arial" w:cs="Arial"/>
          <w:szCs w:val="21"/>
        </w:rPr>
        <w:t xml:space="preserve"> Digital Collection Management System. </w:t>
      </w:r>
    </w:p>
    <w:p w14:paraId="3CFEE695" w14:textId="77777777" w:rsidR="00383D80" w:rsidRPr="00285DDB" w:rsidRDefault="00383D80" w:rsidP="00A907EC">
      <w:pPr>
        <w:pStyle w:val="1"/>
        <w:numPr>
          <w:ilvl w:val="0"/>
          <w:numId w:val="1"/>
        </w:numPr>
        <w:rPr>
          <w:rFonts w:ascii="Arial" w:hAnsi="Arial" w:cs="Arial"/>
        </w:rPr>
      </w:pPr>
      <w:bookmarkStart w:id="32" w:name="_Toc527537756"/>
      <w:bookmarkStart w:id="33" w:name="_Toc212537592"/>
      <w:bookmarkStart w:id="34" w:name="_Toc212869315"/>
      <w:bookmarkStart w:id="35" w:name="_Toc213233529"/>
      <w:r w:rsidRPr="00285DDB">
        <w:rPr>
          <w:rFonts w:ascii="Arial" w:hAnsi="Arial" w:cs="Arial"/>
        </w:rPr>
        <w:t>Process Flow</w:t>
      </w:r>
      <w:bookmarkEnd w:id="32"/>
    </w:p>
    <w:p w14:paraId="19E0B228" w14:textId="77777777" w:rsidR="00383D80" w:rsidRPr="00285DDB" w:rsidRDefault="00CE1565" w:rsidP="00A907EC">
      <w:pPr>
        <w:pStyle w:val="3"/>
        <w:numPr>
          <w:ilvl w:val="2"/>
          <w:numId w:val="1"/>
        </w:numPr>
        <w:jc w:val="left"/>
        <w:rPr>
          <w:rFonts w:ascii="Arial" w:hAnsi="Arial" w:cs="Arial"/>
          <w:kern w:val="0"/>
        </w:rPr>
      </w:pPr>
      <w:bookmarkStart w:id="36" w:name="_Toc527537757"/>
      <w:r w:rsidRPr="00285DDB">
        <w:rPr>
          <w:rFonts w:ascii="Arial" w:hAnsi="Arial" w:cs="Arial"/>
          <w:kern w:val="0"/>
        </w:rPr>
        <w:t xml:space="preserve">Payment </w:t>
      </w:r>
      <w:r w:rsidR="00D83BF1" w:rsidRPr="00285DDB">
        <w:rPr>
          <w:rFonts w:ascii="Arial" w:hAnsi="Arial" w:cs="Arial"/>
          <w:kern w:val="0"/>
        </w:rPr>
        <w:t>Request (</w:t>
      </w:r>
      <w:r w:rsidR="007F4E80" w:rsidRPr="00285DDB">
        <w:rPr>
          <w:rFonts w:ascii="Arial" w:hAnsi="Arial" w:cs="Arial"/>
          <w:kern w:val="0"/>
        </w:rPr>
        <w:t>Merchant)</w:t>
      </w:r>
      <w:bookmarkEnd w:id="36"/>
    </w:p>
    <w:p w14:paraId="5C1F5BB5" w14:textId="77777777" w:rsidR="000D5DC9" w:rsidRDefault="000D5DC9" w:rsidP="000D5DC9">
      <w:r>
        <w:object w:dxaOrig="10596" w:dyaOrig="7110" w14:anchorId="06E51B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282.15pt" o:ole="">
            <v:imagedata r:id="rId8" o:title=""/>
          </v:shape>
          <o:OLEObject Type="Embed" ProgID="Visio.Drawing.15" ShapeID="_x0000_i1025" DrawAspect="Content" ObjectID="_1614779794" r:id="rId9"/>
        </w:object>
      </w:r>
    </w:p>
    <w:p w14:paraId="3A0E0AEB" w14:textId="77777777" w:rsidR="002B67CE" w:rsidRPr="00285DDB" w:rsidRDefault="002B67CE" w:rsidP="00383D80">
      <w:pPr>
        <w:rPr>
          <w:rFonts w:ascii="Arial" w:hAnsi="Arial" w:cs="Arial"/>
        </w:rPr>
      </w:pPr>
    </w:p>
    <w:p w14:paraId="47C59CE2" w14:textId="77777777" w:rsidR="00383D80" w:rsidRPr="00285DDB" w:rsidRDefault="00834821" w:rsidP="00383D80">
      <w:pPr>
        <w:rPr>
          <w:rFonts w:ascii="Arial" w:hAnsi="Arial" w:cs="Arial"/>
        </w:rPr>
      </w:pPr>
      <w:r w:rsidRPr="00285DDB">
        <w:rPr>
          <w:rFonts w:ascii="Arial" w:hAnsi="Arial" w:cs="Arial"/>
        </w:rPr>
        <w:t>Explanation of Workflow</w:t>
      </w:r>
      <w:r w:rsidR="00383D80" w:rsidRPr="00285DDB">
        <w:rPr>
          <w:rFonts w:ascii="Arial" w:hAnsi="Arial" w:cs="Arial"/>
        </w:rPr>
        <w:t>:</w:t>
      </w:r>
    </w:p>
    <w:p w14:paraId="032056D5" w14:textId="77777777" w:rsidR="00834821" w:rsidRPr="00285DDB" w:rsidRDefault="00834821" w:rsidP="000F6D78">
      <w:pPr>
        <w:pStyle w:val="afa"/>
        <w:numPr>
          <w:ilvl w:val="0"/>
          <w:numId w:val="2"/>
        </w:numPr>
        <w:ind w:firstLineChars="0"/>
        <w:jc w:val="left"/>
        <w:rPr>
          <w:rFonts w:ascii="Arial" w:hAnsi="Arial" w:cs="Arial"/>
        </w:rPr>
      </w:pPr>
      <w:r w:rsidRPr="00285DDB">
        <w:rPr>
          <w:rFonts w:ascii="Arial" w:hAnsi="Arial" w:cs="Arial"/>
        </w:rPr>
        <w:t>Customers submit payment on merchant’s website.</w:t>
      </w:r>
    </w:p>
    <w:p w14:paraId="0AAFDCDC" w14:textId="77777777" w:rsidR="00834821" w:rsidRPr="00285DDB" w:rsidRDefault="00834821" w:rsidP="000F6D78">
      <w:pPr>
        <w:pStyle w:val="afa"/>
        <w:numPr>
          <w:ilvl w:val="0"/>
          <w:numId w:val="2"/>
        </w:numPr>
        <w:ind w:firstLineChars="0"/>
        <w:jc w:val="left"/>
        <w:rPr>
          <w:rFonts w:ascii="Arial" w:hAnsi="Arial" w:cs="Arial"/>
        </w:rPr>
      </w:pPr>
      <w:r w:rsidRPr="00285DDB">
        <w:rPr>
          <w:rFonts w:ascii="Arial" w:hAnsi="Arial" w:cs="Arial"/>
        </w:rPr>
        <w:t>Merchant make payment request to DTP, who will run API message checking, after check</w:t>
      </w:r>
      <w:r w:rsidR="00CE1565" w:rsidRPr="00285DDB">
        <w:rPr>
          <w:rFonts w:ascii="Arial" w:hAnsi="Arial" w:cs="Arial"/>
        </w:rPr>
        <w:t>ing pass, forward the request</w:t>
      </w:r>
      <w:r w:rsidRPr="00285DDB">
        <w:rPr>
          <w:rFonts w:ascii="Arial" w:hAnsi="Arial" w:cs="Arial"/>
        </w:rPr>
        <w:t xml:space="preserve"> to DCMS. </w:t>
      </w:r>
    </w:p>
    <w:p w14:paraId="17B88F3C" w14:textId="77777777" w:rsidR="00834821" w:rsidRPr="00285DDB" w:rsidRDefault="00834821" w:rsidP="000F6D78">
      <w:pPr>
        <w:pStyle w:val="afa"/>
        <w:numPr>
          <w:ilvl w:val="0"/>
          <w:numId w:val="2"/>
        </w:numPr>
        <w:ind w:firstLineChars="0"/>
        <w:jc w:val="left"/>
        <w:rPr>
          <w:rFonts w:ascii="Arial" w:hAnsi="Arial" w:cs="Arial"/>
        </w:rPr>
      </w:pPr>
      <w:r w:rsidRPr="00285DDB">
        <w:rPr>
          <w:rFonts w:ascii="Arial" w:hAnsi="Arial" w:cs="Arial"/>
        </w:rPr>
        <w:t xml:space="preserve">DCMS </w:t>
      </w:r>
      <w:r w:rsidR="00542E9B">
        <w:rPr>
          <w:rFonts w:ascii="Arial" w:hAnsi="Arial" w:cs="Arial"/>
        </w:rPr>
        <w:t xml:space="preserve">will reply with Aggregator Redirect Payment page link. </w:t>
      </w:r>
    </w:p>
    <w:p w14:paraId="1E5BBAD2" w14:textId="77777777" w:rsidR="00834821" w:rsidRPr="00285DDB" w:rsidRDefault="0005584B" w:rsidP="000F6D78">
      <w:pPr>
        <w:pStyle w:val="afa"/>
        <w:numPr>
          <w:ilvl w:val="0"/>
          <w:numId w:val="2"/>
        </w:numPr>
        <w:ind w:firstLineChars="0"/>
        <w:jc w:val="left"/>
        <w:rPr>
          <w:rFonts w:ascii="Arial" w:hAnsi="Arial" w:cs="Arial"/>
        </w:rPr>
      </w:pPr>
      <w:r>
        <w:rPr>
          <w:rFonts w:ascii="Arial" w:hAnsi="Arial" w:cs="Arial"/>
        </w:rPr>
        <w:t xml:space="preserve">Consumer will be directed to Aggregator Payment Page to finish payment. </w:t>
      </w:r>
    </w:p>
    <w:p w14:paraId="401AC033" w14:textId="13F22249" w:rsidR="00383D80" w:rsidRDefault="00834821" w:rsidP="000F6D78">
      <w:pPr>
        <w:pStyle w:val="afa"/>
        <w:numPr>
          <w:ilvl w:val="0"/>
          <w:numId w:val="2"/>
        </w:numPr>
        <w:ind w:firstLineChars="0"/>
        <w:jc w:val="left"/>
        <w:rPr>
          <w:rFonts w:ascii="Arial" w:hAnsi="Arial" w:cs="Arial"/>
        </w:rPr>
      </w:pPr>
      <w:r w:rsidRPr="00285DDB">
        <w:rPr>
          <w:rFonts w:ascii="Arial" w:hAnsi="Arial" w:cs="Arial"/>
        </w:rPr>
        <w:t xml:space="preserve">Once </w:t>
      </w:r>
      <w:r w:rsidR="00543ADD" w:rsidRPr="00285DDB">
        <w:rPr>
          <w:rFonts w:ascii="Arial" w:hAnsi="Arial" w:cs="Arial"/>
        </w:rPr>
        <w:t>payment is done, aggregator</w:t>
      </w:r>
      <w:r w:rsidRPr="00285DDB">
        <w:rPr>
          <w:rFonts w:ascii="Arial" w:hAnsi="Arial" w:cs="Arial"/>
        </w:rPr>
        <w:t xml:space="preserve"> will notify </w:t>
      </w:r>
      <w:r w:rsidR="00543ADD" w:rsidRPr="00285DDB">
        <w:rPr>
          <w:rFonts w:ascii="Arial" w:hAnsi="Arial" w:cs="Arial"/>
        </w:rPr>
        <w:t>DCMS via API</w:t>
      </w:r>
      <w:r w:rsidR="008E2F0B">
        <w:rPr>
          <w:rFonts w:ascii="Arial" w:hAnsi="Arial" w:cs="Arial"/>
        </w:rPr>
        <w:t xml:space="preserve"> call</w:t>
      </w:r>
      <w:r w:rsidR="00543ADD" w:rsidRPr="00285DDB">
        <w:rPr>
          <w:rFonts w:ascii="Arial" w:hAnsi="Arial" w:cs="Arial"/>
        </w:rPr>
        <w:t xml:space="preserve"> about the payment result</w:t>
      </w:r>
      <w:r w:rsidRPr="00285DDB">
        <w:rPr>
          <w:rFonts w:ascii="Arial" w:hAnsi="Arial" w:cs="Arial"/>
        </w:rPr>
        <w:t xml:space="preserve">, </w:t>
      </w:r>
      <w:commentRangeStart w:id="37"/>
      <w:r w:rsidRPr="00285DDB">
        <w:rPr>
          <w:rFonts w:ascii="Arial" w:hAnsi="Arial" w:cs="Arial"/>
        </w:rPr>
        <w:t xml:space="preserve">DCMS will forward </w:t>
      </w:r>
      <w:r w:rsidR="00901325">
        <w:rPr>
          <w:rFonts w:ascii="Arial" w:hAnsi="Arial" w:cs="Arial"/>
        </w:rPr>
        <w:t xml:space="preserve">the payment result to </w:t>
      </w:r>
      <w:del w:id="38" w:author="Gaoli" w:date="2019-02-12T10:56:00Z">
        <w:r w:rsidR="00901325" w:rsidDel="00296642">
          <w:rPr>
            <w:rFonts w:ascii="Arial" w:hAnsi="Arial" w:cs="Arial"/>
          </w:rPr>
          <w:delText>DTP</w:delText>
        </w:r>
      </w:del>
      <w:ins w:id="39" w:author="Gaoli" w:date="2019-02-12T10:56:00Z">
        <w:r w:rsidR="00296642">
          <w:rPr>
            <w:rFonts w:ascii="Arial" w:hAnsi="Arial" w:cs="Arial" w:hint="eastAsia"/>
          </w:rPr>
          <w:t>proxy</w:t>
        </w:r>
      </w:ins>
      <w:ins w:id="40" w:author="Gaoli" w:date="2019-02-12T10:57:00Z">
        <w:r w:rsidR="00296642">
          <w:rPr>
            <w:rFonts w:ascii="Arial" w:hAnsi="Arial" w:cs="Arial" w:hint="eastAsia"/>
          </w:rPr>
          <w:t xml:space="preserve"> server</w:t>
        </w:r>
      </w:ins>
      <w:r w:rsidR="00901325">
        <w:rPr>
          <w:rFonts w:ascii="Arial" w:hAnsi="Arial" w:cs="Arial"/>
        </w:rPr>
        <w:t>, who</w:t>
      </w:r>
      <w:r w:rsidRPr="00285DDB">
        <w:rPr>
          <w:rFonts w:ascii="Arial" w:hAnsi="Arial" w:cs="Arial"/>
        </w:rPr>
        <w:t xml:space="preserve"> will forward</w:t>
      </w:r>
      <w:r w:rsidR="008E2F0B">
        <w:rPr>
          <w:rFonts w:ascii="Arial" w:hAnsi="Arial" w:cs="Arial"/>
        </w:rPr>
        <w:t xml:space="preserve"> the notification back</w:t>
      </w:r>
      <w:r w:rsidRPr="00285DDB">
        <w:rPr>
          <w:rFonts w:ascii="Arial" w:hAnsi="Arial" w:cs="Arial"/>
        </w:rPr>
        <w:t xml:space="preserve"> to </w:t>
      </w:r>
      <w:r w:rsidR="00CE1565" w:rsidRPr="00285DDB">
        <w:rPr>
          <w:rFonts w:ascii="Arial" w:hAnsi="Arial" w:cs="Arial"/>
        </w:rPr>
        <w:t xml:space="preserve">the corresponding </w:t>
      </w:r>
      <w:r w:rsidRPr="00285DDB">
        <w:rPr>
          <w:rFonts w:ascii="Arial" w:hAnsi="Arial" w:cs="Arial"/>
        </w:rPr>
        <w:t>merchan</w:t>
      </w:r>
      <w:commentRangeEnd w:id="37"/>
      <w:r w:rsidR="00DA0CD3">
        <w:rPr>
          <w:rStyle w:val="a7"/>
        </w:rPr>
        <w:commentReference w:id="37"/>
      </w:r>
      <w:r w:rsidRPr="00285DDB">
        <w:rPr>
          <w:rFonts w:ascii="Arial" w:hAnsi="Arial" w:cs="Arial"/>
        </w:rPr>
        <w:t>t.</w:t>
      </w:r>
      <w:ins w:id="41" w:author="cliff.k.h.lam@hsbc.com.hk" w:date="2019-03-11T15:12:00Z">
        <w:r w:rsidR="003C2FDB">
          <w:rPr>
            <w:rFonts w:ascii="Arial" w:hAnsi="Arial" w:cs="Arial"/>
          </w:rPr>
          <w:br/>
          <w:t>The payment notification URL is maintained by the merchant and it needs to be provided as one of the parameters in the Payment Redirect API.</w:t>
        </w:r>
      </w:ins>
    </w:p>
    <w:p w14:paraId="5D4C45AC" w14:textId="77777777" w:rsidR="00DE5DF2" w:rsidRDefault="001E5E49" w:rsidP="000F6D78">
      <w:pPr>
        <w:pStyle w:val="afa"/>
        <w:numPr>
          <w:ilvl w:val="0"/>
          <w:numId w:val="2"/>
        </w:numPr>
        <w:ind w:firstLineChars="0"/>
        <w:jc w:val="left"/>
        <w:rPr>
          <w:rFonts w:ascii="Arial" w:hAnsi="Arial" w:cs="Arial"/>
        </w:rPr>
      </w:pPr>
      <w:r>
        <w:rPr>
          <w:rFonts w:ascii="Arial" w:hAnsi="Arial" w:cs="Arial" w:hint="eastAsia"/>
        </w:rPr>
        <w:t xml:space="preserve">API </w:t>
      </w:r>
      <w:r w:rsidR="002A0F12">
        <w:rPr>
          <w:rFonts w:ascii="Arial" w:hAnsi="Arial" w:cs="Arial"/>
        </w:rPr>
        <w:t>specification:</w:t>
      </w:r>
      <w:r w:rsidR="00853A63">
        <w:rPr>
          <w:rFonts w:ascii="Arial" w:hAnsi="Arial" w:cs="Arial"/>
        </w:rPr>
        <w:t xml:space="preserve"> </w:t>
      </w:r>
      <w:r w:rsidR="002A0F12">
        <w:rPr>
          <w:rFonts w:ascii="Arial" w:hAnsi="Arial" w:cs="Arial"/>
        </w:rPr>
        <w:t>DCMS</w:t>
      </w:r>
      <w:r w:rsidR="00853A63">
        <w:rPr>
          <w:rFonts w:ascii="Arial" w:hAnsi="Arial" w:cs="Arial"/>
        </w:rPr>
        <w:t>—2c2p(Thailand)</w:t>
      </w:r>
    </w:p>
    <w:p w14:paraId="5219B13F" w14:textId="77777777" w:rsidR="002A0F12" w:rsidRDefault="00853A63" w:rsidP="00853A63">
      <w:pPr>
        <w:pStyle w:val="afa"/>
        <w:numPr>
          <w:ilvl w:val="1"/>
          <w:numId w:val="2"/>
        </w:numPr>
        <w:ind w:firstLineChars="0"/>
        <w:jc w:val="left"/>
        <w:rPr>
          <w:rFonts w:ascii="Arial" w:hAnsi="Arial" w:cs="Arial"/>
        </w:rPr>
      </w:pPr>
      <w:r>
        <w:rPr>
          <w:rFonts w:ascii="Arial" w:hAnsi="Arial" w:cs="Arial"/>
        </w:rPr>
        <w:object w:dxaOrig="1550" w:dyaOrig="1051" w14:anchorId="1E51B1B3">
          <v:shape id="_x0000_i1026" type="#_x0000_t75" style="width:77pt;height:56.1pt" o:ole="">
            <v:imagedata r:id="rId12" o:title=""/>
          </v:shape>
          <o:OLEObject Type="Embed" ProgID="Package" ShapeID="_x0000_i1026" DrawAspect="Icon" ObjectID="_1614779795" r:id="rId13"/>
        </w:object>
      </w:r>
    </w:p>
    <w:p w14:paraId="3EB1AEF4" w14:textId="77777777" w:rsidR="00853A63" w:rsidRDefault="00853A63" w:rsidP="000F6D78">
      <w:pPr>
        <w:pStyle w:val="afa"/>
        <w:numPr>
          <w:ilvl w:val="0"/>
          <w:numId w:val="2"/>
        </w:numPr>
        <w:ind w:firstLineChars="0"/>
        <w:jc w:val="left"/>
        <w:rPr>
          <w:rFonts w:ascii="Arial" w:hAnsi="Arial" w:cs="Arial"/>
        </w:rPr>
      </w:pPr>
      <w:r>
        <w:rPr>
          <w:rFonts w:ascii="Arial" w:hAnsi="Arial" w:cs="Arial"/>
        </w:rPr>
        <w:t>API specification: DCMS—DOKU(Indonesia)</w:t>
      </w:r>
      <w:r w:rsidR="00415BDF">
        <w:rPr>
          <w:rFonts w:ascii="Arial" w:hAnsi="Arial" w:cs="Arial"/>
        </w:rPr>
        <w:t xml:space="preserve"> unzip open with Chrome:</w:t>
      </w:r>
    </w:p>
    <w:p w14:paraId="4191A427" w14:textId="77777777" w:rsidR="00853A63" w:rsidRPr="00285DDB" w:rsidRDefault="00415BDF" w:rsidP="00222513">
      <w:pPr>
        <w:pStyle w:val="afa"/>
        <w:numPr>
          <w:ilvl w:val="1"/>
          <w:numId w:val="2"/>
        </w:numPr>
        <w:ind w:firstLineChars="0"/>
        <w:jc w:val="left"/>
        <w:rPr>
          <w:rFonts w:ascii="Arial" w:hAnsi="Arial" w:cs="Arial"/>
        </w:rPr>
      </w:pPr>
      <w:r>
        <w:rPr>
          <w:rFonts w:ascii="Arial" w:hAnsi="Arial" w:cs="Arial"/>
        </w:rPr>
        <w:object w:dxaOrig="1550" w:dyaOrig="1051" w14:anchorId="3F1AD3A7">
          <v:shape id="_x0000_i1027" type="#_x0000_t75" style="width:77pt;height:56.1pt" o:ole="">
            <v:imagedata r:id="rId14" o:title=""/>
          </v:shape>
          <o:OLEObject Type="Embed" ProgID="Package" ShapeID="_x0000_i1027" DrawAspect="Icon" ObjectID="_1614779796" r:id="rId15"/>
        </w:object>
      </w:r>
    </w:p>
    <w:p w14:paraId="0B533A06" w14:textId="77777777" w:rsidR="001D4994" w:rsidRPr="00285DDB" w:rsidRDefault="001D4994" w:rsidP="00A907EC">
      <w:pPr>
        <w:pStyle w:val="3"/>
        <w:numPr>
          <w:ilvl w:val="2"/>
          <w:numId w:val="1"/>
        </w:numPr>
        <w:jc w:val="left"/>
        <w:rPr>
          <w:rFonts w:ascii="Arial" w:hAnsi="Arial" w:cs="Arial"/>
          <w:kern w:val="0"/>
        </w:rPr>
      </w:pPr>
      <w:bookmarkStart w:id="42" w:name="_Toc527537758"/>
      <w:r w:rsidRPr="00285DDB">
        <w:rPr>
          <w:rFonts w:ascii="Arial" w:hAnsi="Arial" w:cs="Arial"/>
          <w:kern w:val="0"/>
        </w:rPr>
        <w:t>Payment Status E</w:t>
      </w:r>
      <w:r w:rsidR="00920B1D">
        <w:rPr>
          <w:rFonts w:ascii="Arial" w:hAnsi="Arial" w:cs="Arial"/>
          <w:kern w:val="0"/>
        </w:rPr>
        <w:t>n</w:t>
      </w:r>
      <w:r w:rsidRPr="00285DDB">
        <w:rPr>
          <w:rFonts w:ascii="Arial" w:hAnsi="Arial" w:cs="Arial"/>
          <w:kern w:val="0"/>
        </w:rPr>
        <w:t>quiry(Merchant)</w:t>
      </w:r>
      <w:bookmarkEnd w:id="42"/>
    </w:p>
    <w:p w14:paraId="12E5A118" w14:textId="77777777" w:rsidR="00CE1565" w:rsidRPr="00285DDB" w:rsidRDefault="000D5DC9" w:rsidP="001D4994">
      <w:pPr>
        <w:rPr>
          <w:rFonts w:ascii="Arial" w:hAnsi="Arial" w:cs="Arial"/>
        </w:rPr>
      </w:pPr>
      <w:r>
        <w:object w:dxaOrig="10531" w:dyaOrig="6660" w14:anchorId="03368D48">
          <v:shape id="_x0000_i1028" type="#_x0000_t75" style="width:415.25pt;height:261.2pt" o:ole="">
            <v:imagedata r:id="rId16" o:title=""/>
          </v:shape>
          <o:OLEObject Type="Embed" ProgID="Visio.Drawing.15" ShapeID="_x0000_i1028" DrawAspect="Content" ObjectID="_1614779797" r:id="rId17"/>
        </w:object>
      </w:r>
    </w:p>
    <w:p w14:paraId="0E61CFF1" w14:textId="77777777" w:rsidR="007343D8" w:rsidRPr="00285DDB" w:rsidRDefault="007343D8" w:rsidP="007343D8">
      <w:pPr>
        <w:rPr>
          <w:rFonts w:ascii="Arial" w:hAnsi="Arial" w:cs="Arial"/>
        </w:rPr>
      </w:pPr>
      <w:r w:rsidRPr="00285DDB">
        <w:rPr>
          <w:rFonts w:ascii="Arial" w:hAnsi="Arial" w:cs="Arial"/>
        </w:rPr>
        <w:t>Explanation of Workflow:</w:t>
      </w:r>
    </w:p>
    <w:p w14:paraId="59730932" w14:textId="23DB63A4" w:rsidR="007343D8" w:rsidRPr="00285DDB" w:rsidRDefault="007343D8" w:rsidP="000F6D78">
      <w:pPr>
        <w:pStyle w:val="afa"/>
        <w:numPr>
          <w:ilvl w:val="0"/>
          <w:numId w:val="5"/>
        </w:numPr>
        <w:ind w:firstLineChars="0"/>
        <w:jc w:val="left"/>
        <w:rPr>
          <w:rFonts w:ascii="Arial" w:hAnsi="Arial" w:cs="Arial"/>
        </w:rPr>
      </w:pPr>
      <w:r w:rsidRPr="00285DDB">
        <w:rPr>
          <w:rFonts w:ascii="Arial" w:hAnsi="Arial" w:cs="Arial"/>
        </w:rPr>
        <w:t xml:space="preserve">If merchant didn’t receive the payment result information, merchant can launch </w:t>
      </w:r>
      <w:r w:rsidRPr="00285DDB">
        <w:rPr>
          <w:rFonts w:ascii="Arial" w:hAnsi="Arial" w:cs="Arial"/>
        </w:rPr>
        <w:lastRenderedPageBreak/>
        <w:t xml:space="preserve">payment status enquiry API call to DTP, who will do rules checking to the API message, if passed, forward payment status checking to DCMS, DCMS will make </w:t>
      </w:r>
      <w:del w:id="43" w:author="Gaoli" w:date="2019-02-12T15:28:00Z">
        <w:r w:rsidRPr="00285DDB" w:rsidDel="00897E8B">
          <w:rPr>
            <w:rFonts w:ascii="Arial" w:hAnsi="Arial" w:cs="Arial"/>
          </w:rPr>
          <w:delText>‘CheckStatus’</w:delText>
        </w:r>
      </w:del>
      <w:ins w:id="44" w:author="Gaoli" w:date="2019-02-12T15:28:00Z">
        <w:r w:rsidR="00897E8B">
          <w:rPr>
            <w:rFonts w:ascii="Arial" w:hAnsi="Arial" w:cs="Arial" w:hint="eastAsia"/>
          </w:rPr>
          <w:t>payment enquiry A</w:t>
        </w:r>
      </w:ins>
      <w:r w:rsidRPr="00285DDB">
        <w:rPr>
          <w:rFonts w:ascii="Arial" w:hAnsi="Arial" w:cs="Arial"/>
        </w:rPr>
        <w:t>PI call to Aggregator.</w:t>
      </w:r>
    </w:p>
    <w:p w14:paraId="2D34A94B" w14:textId="71C8B98A" w:rsidR="007343D8" w:rsidRPr="00285DDB" w:rsidRDefault="007343D8" w:rsidP="000F6D78">
      <w:pPr>
        <w:pStyle w:val="afa"/>
        <w:numPr>
          <w:ilvl w:val="0"/>
          <w:numId w:val="5"/>
        </w:numPr>
        <w:ind w:firstLineChars="0"/>
        <w:jc w:val="left"/>
        <w:rPr>
          <w:rFonts w:ascii="Arial" w:hAnsi="Arial" w:cs="Arial"/>
        </w:rPr>
      </w:pPr>
      <w:r w:rsidRPr="00285DDB">
        <w:rPr>
          <w:rFonts w:ascii="Arial" w:hAnsi="Arial" w:cs="Arial"/>
        </w:rPr>
        <w:t xml:space="preserve">Aggregator will respond the </w:t>
      </w:r>
      <w:ins w:id="45" w:author="Gaoli" w:date="2019-02-12T15:29:00Z">
        <w:del w:id="46" w:author="cliff.k.h.lam@hsbc.com.hk" w:date="2019-03-11T15:13:00Z">
          <w:r w:rsidR="00897E8B" w:rsidDel="003C2FDB">
            <w:rPr>
              <w:rFonts w:ascii="Arial" w:hAnsi="Arial" w:cs="Arial" w:hint="eastAsia"/>
            </w:rPr>
            <w:delText>panment</w:delText>
          </w:r>
        </w:del>
      </w:ins>
      <w:ins w:id="47" w:author="cliff.k.h.lam@hsbc.com.hk" w:date="2019-03-11T15:13:00Z">
        <w:r w:rsidR="003C2FDB">
          <w:rPr>
            <w:rFonts w:ascii="Arial" w:hAnsi="Arial" w:cs="Arial"/>
          </w:rPr>
          <w:t>payment</w:t>
        </w:r>
      </w:ins>
      <w:ins w:id="48" w:author="Gaoli" w:date="2019-02-12T15:29:00Z">
        <w:r w:rsidR="00897E8B">
          <w:rPr>
            <w:rFonts w:ascii="Arial" w:hAnsi="Arial" w:cs="Arial" w:hint="eastAsia"/>
          </w:rPr>
          <w:t xml:space="preserve"> enquiry</w:t>
        </w:r>
      </w:ins>
      <w:del w:id="49" w:author="Gaoli" w:date="2019-02-12T15:29:00Z">
        <w:r w:rsidRPr="00285DDB" w:rsidDel="00897E8B">
          <w:rPr>
            <w:rFonts w:ascii="Arial" w:hAnsi="Arial" w:cs="Arial"/>
          </w:rPr>
          <w:delText>‘CheckStatus’</w:delText>
        </w:r>
      </w:del>
      <w:r w:rsidRPr="00285DDB">
        <w:rPr>
          <w:rFonts w:ascii="Arial" w:hAnsi="Arial" w:cs="Arial"/>
        </w:rPr>
        <w:t xml:space="preserve"> with the transaction payment status information, the response message will be forwarded back to merchant. </w:t>
      </w:r>
    </w:p>
    <w:p w14:paraId="584F6BD3" w14:textId="77777777" w:rsidR="007343D8" w:rsidRPr="00285DDB" w:rsidRDefault="007343D8" w:rsidP="00A907EC">
      <w:pPr>
        <w:pStyle w:val="3"/>
        <w:numPr>
          <w:ilvl w:val="2"/>
          <w:numId w:val="1"/>
        </w:numPr>
        <w:jc w:val="left"/>
        <w:rPr>
          <w:rFonts w:ascii="Arial" w:hAnsi="Arial" w:cs="Arial"/>
          <w:kern w:val="0"/>
        </w:rPr>
      </w:pPr>
      <w:bookmarkStart w:id="50" w:name="_Toc527537759"/>
      <w:commentRangeStart w:id="51"/>
      <w:r w:rsidRPr="00285DDB">
        <w:rPr>
          <w:rFonts w:ascii="Arial" w:hAnsi="Arial" w:cs="Arial"/>
          <w:kern w:val="0"/>
        </w:rPr>
        <w:t xml:space="preserve">Transaction Cancellation </w:t>
      </w:r>
      <w:commentRangeEnd w:id="51"/>
      <w:r w:rsidR="00DA0CD3">
        <w:rPr>
          <w:rStyle w:val="a7"/>
          <w:b w:val="0"/>
          <w:bCs w:val="0"/>
        </w:rPr>
        <w:commentReference w:id="51"/>
      </w:r>
      <w:r w:rsidRPr="00285DDB">
        <w:rPr>
          <w:rFonts w:ascii="Arial" w:hAnsi="Arial" w:cs="Arial"/>
          <w:kern w:val="0"/>
        </w:rPr>
        <w:t>(Merchant)</w:t>
      </w:r>
      <w:bookmarkEnd w:id="50"/>
    </w:p>
    <w:p w14:paraId="79E865B9" w14:textId="77777777" w:rsidR="007343D8" w:rsidRPr="00285DDB" w:rsidRDefault="000D5DC9" w:rsidP="007343D8">
      <w:pPr>
        <w:rPr>
          <w:rFonts w:ascii="Arial" w:hAnsi="Arial" w:cs="Arial"/>
        </w:rPr>
      </w:pPr>
      <w:r>
        <w:object w:dxaOrig="10435" w:dyaOrig="4848" w14:anchorId="5ED6ADF0">
          <v:shape id="_x0000_i1029" type="#_x0000_t75" style="width:415.25pt;height:194.25pt" o:ole="">
            <v:imagedata r:id="rId18" o:title=""/>
          </v:shape>
          <o:OLEObject Type="Embed" ProgID="Visio.Drawing.15" ShapeID="_x0000_i1029" DrawAspect="Content" ObjectID="_1614779798" r:id="rId19"/>
        </w:object>
      </w:r>
    </w:p>
    <w:p w14:paraId="639375DF" w14:textId="3637FBA1" w:rsidR="007343D8" w:rsidRPr="00285DDB" w:rsidRDefault="007343D8" w:rsidP="007343D8">
      <w:pPr>
        <w:rPr>
          <w:rFonts w:ascii="Arial" w:hAnsi="Arial" w:cs="Arial"/>
        </w:rPr>
      </w:pPr>
      <w:r w:rsidRPr="00285DDB">
        <w:rPr>
          <w:rFonts w:ascii="Arial" w:hAnsi="Arial" w:cs="Arial"/>
        </w:rPr>
        <w:t>Explanation of Workflow</w:t>
      </w:r>
      <w:ins w:id="52" w:author="Gaoli" w:date="2019-02-12T15:31:00Z">
        <w:r w:rsidR="00DD0C24">
          <w:rPr>
            <w:rFonts w:ascii="Arial" w:hAnsi="Arial" w:cs="Arial" w:hint="eastAsia"/>
          </w:rPr>
          <w:t>(only applicable for DOKU)</w:t>
        </w:r>
      </w:ins>
      <w:r w:rsidRPr="00285DDB">
        <w:rPr>
          <w:rFonts w:ascii="Arial" w:hAnsi="Arial" w:cs="Arial"/>
        </w:rPr>
        <w:t>:</w:t>
      </w:r>
    </w:p>
    <w:p w14:paraId="2B1DDC08" w14:textId="77777777" w:rsidR="00CE1565" w:rsidRPr="00285DDB" w:rsidRDefault="007343D8" w:rsidP="000F6D78">
      <w:pPr>
        <w:pStyle w:val="afa"/>
        <w:numPr>
          <w:ilvl w:val="0"/>
          <w:numId w:val="6"/>
        </w:numPr>
        <w:ind w:firstLineChars="0"/>
        <w:jc w:val="left"/>
        <w:rPr>
          <w:rFonts w:ascii="Arial" w:hAnsi="Arial" w:cs="Arial"/>
        </w:rPr>
      </w:pPr>
      <w:r w:rsidRPr="00285DDB">
        <w:rPr>
          <w:rFonts w:ascii="Arial" w:hAnsi="Arial" w:cs="Arial"/>
        </w:rPr>
        <w:t>M</w:t>
      </w:r>
      <w:r w:rsidR="00CE1565" w:rsidRPr="00285DDB">
        <w:rPr>
          <w:rFonts w:ascii="Arial" w:hAnsi="Arial" w:cs="Arial"/>
        </w:rPr>
        <w:t>erchant can launch void/refund/cancellation API call to cancel or refund a transaction. DTP will do message format checking, if pass, forward the message to DCMS, DCMS will form void/refund/cancellation API message to aggregator.</w:t>
      </w:r>
    </w:p>
    <w:p w14:paraId="338EE796" w14:textId="77777777" w:rsidR="00CE1565" w:rsidRPr="00285DDB" w:rsidRDefault="00CE1565" w:rsidP="000F6D78">
      <w:pPr>
        <w:pStyle w:val="afa"/>
        <w:numPr>
          <w:ilvl w:val="0"/>
          <w:numId w:val="6"/>
        </w:numPr>
        <w:ind w:firstLineChars="0"/>
        <w:jc w:val="left"/>
        <w:rPr>
          <w:rFonts w:ascii="Arial" w:hAnsi="Arial" w:cs="Arial"/>
        </w:rPr>
      </w:pPr>
      <w:r w:rsidRPr="00285DDB">
        <w:rPr>
          <w:rFonts w:ascii="Arial" w:hAnsi="Arial" w:cs="Arial"/>
        </w:rPr>
        <w:t xml:space="preserve">Aggregator will reply the processing result back to DCMS, then the void/refund/cancellation result message is forwarded back to merchant. </w:t>
      </w:r>
    </w:p>
    <w:p w14:paraId="0C5746AD" w14:textId="77777777" w:rsidR="00383D80" w:rsidRPr="00285DDB" w:rsidRDefault="00536C37" w:rsidP="00A907EC">
      <w:pPr>
        <w:pStyle w:val="3"/>
        <w:numPr>
          <w:ilvl w:val="2"/>
          <w:numId w:val="1"/>
        </w:numPr>
        <w:rPr>
          <w:rFonts w:ascii="Arial" w:hAnsi="Arial" w:cs="Arial"/>
        </w:rPr>
      </w:pPr>
      <w:bookmarkStart w:id="53" w:name="_Toc527537760"/>
      <w:commentRangeStart w:id="54"/>
      <w:r w:rsidRPr="00285DDB">
        <w:rPr>
          <w:rFonts w:ascii="Arial" w:hAnsi="Arial" w:cs="Arial"/>
        </w:rPr>
        <w:t>Channel Fee Billing</w:t>
      </w:r>
      <w:r w:rsidR="007D430A" w:rsidRPr="00285DDB">
        <w:rPr>
          <w:rFonts w:ascii="Arial" w:hAnsi="Arial" w:cs="Arial"/>
        </w:rPr>
        <w:t xml:space="preserve"> </w:t>
      </w:r>
      <w:r w:rsidRPr="00285DDB">
        <w:rPr>
          <w:rFonts w:ascii="Arial" w:hAnsi="Arial" w:cs="Arial"/>
        </w:rPr>
        <w:t>(MQ)</w:t>
      </w:r>
      <w:bookmarkEnd w:id="53"/>
      <w:commentRangeEnd w:id="54"/>
      <w:r w:rsidR="00DA0CD3">
        <w:rPr>
          <w:rStyle w:val="a7"/>
          <w:b w:val="0"/>
          <w:bCs w:val="0"/>
        </w:rPr>
        <w:commentReference w:id="54"/>
      </w:r>
    </w:p>
    <w:p w14:paraId="0B3F24E1" w14:textId="77777777" w:rsidR="00536C37" w:rsidRPr="00285DDB" w:rsidRDefault="006D6A90" w:rsidP="00536C37">
      <w:pPr>
        <w:rPr>
          <w:rFonts w:ascii="Arial" w:hAnsi="Arial" w:cs="Arial"/>
        </w:rPr>
      </w:pPr>
      <w:r>
        <w:object w:dxaOrig="9798" w:dyaOrig="4116" w14:anchorId="6CDBC586">
          <v:shape id="_x0000_i1030" type="#_x0000_t75" style="width:298.9pt;height:128.1pt" o:ole="">
            <v:imagedata r:id="rId20" o:title=""/>
          </v:shape>
          <o:OLEObject Type="Embed" ProgID="Visio.Drawing.15" ShapeID="_x0000_i1030" DrawAspect="Content" ObjectID="_1614779799" r:id="rId21"/>
        </w:object>
      </w:r>
    </w:p>
    <w:p w14:paraId="107690E6" w14:textId="77777777" w:rsidR="00536C37" w:rsidRPr="00285DDB" w:rsidRDefault="00536C37" w:rsidP="00536C37">
      <w:pPr>
        <w:rPr>
          <w:rFonts w:ascii="Arial" w:hAnsi="Arial" w:cs="Arial"/>
          <w:b/>
        </w:rPr>
      </w:pPr>
      <w:r w:rsidRPr="00285DDB">
        <w:rPr>
          <w:rFonts w:ascii="Arial" w:hAnsi="Arial" w:cs="Arial"/>
          <w:b/>
        </w:rPr>
        <w:t>Illustration:</w:t>
      </w:r>
    </w:p>
    <w:p w14:paraId="2FA19422" w14:textId="77777777" w:rsidR="001066D0" w:rsidRPr="00285DDB" w:rsidRDefault="00536C37" w:rsidP="000F6D78">
      <w:pPr>
        <w:numPr>
          <w:ilvl w:val="0"/>
          <w:numId w:val="7"/>
        </w:numPr>
        <w:rPr>
          <w:rFonts w:ascii="Arial" w:hAnsi="Arial" w:cs="Arial"/>
        </w:rPr>
      </w:pPr>
      <w:r w:rsidRPr="00285DDB">
        <w:rPr>
          <w:rFonts w:ascii="Arial" w:hAnsi="Arial" w:cs="Arial"/>
        </w:rPr>
        <w:t>DCMS sends to HU</w:t>
      </w:r>
      <w:r w:rsidR="009D019E">
        <w:rPr>
          <w:rFonts w:ascii="Arial" w:hAnsi="Arial" w:cs="Arial"/>
        </w:rPr>
        <w:t>B ‘Channel fee billing message’ on work</w:t>
      </w:r>
      <w:r w:rsidR="00E0593C">
        <w:rPr>
          <w:rFonts w:ascii="Arial" w:hAnsi="Arial" w:cs="Arial"/>
        </w:rPr>
        <w:t>ing days</w:t>
      </w:r>
      <w:r w:rsidRPr="00285DDB">
        <w:rPr>
          <w:rFonts w:ascii="Arial" w:hAnsi="Arial" w:cs="Arial"/>
        </w:rPr>
        <w:t xml:space="preserve"> </w:t>
      </w:r>
      <w:r w:rsidR="006D6A90">
        <w:rPr>
          <w:rFonts w:ascii="Arial" w:hAnsi="Arial" w:cs="Arial" w:hint="eastAsia"/>
        </w:rPr>
        <w:t>so</w:t>
      </w:r>
      <w:r w:rsidR="006D6A90">
        <w:rPr>
          <w:rFonts w:ascii="Arial" w:hAnsi="Arial" w:cs="Arial"/>
        </w:rPr>
        <w:t xml:space="preserve"> that HUB could </w:t>
      </w:r>
      <w:r w:rsidR="00D83BF1">
        <w:rPr>
          <w:rFonts w:ascii="Arial" w:hAnsi="Arial" w:cs="Arial"/>
        </w:rPr>
        <w:t>charge channel</w:t>
      </w:r>
      <w:r w:rsidR="006D6A90">
        <w:rPr>
          <w:rFonts w:ascii="Arial" w:hAnsi="Arial" w:cs="Arial"/>
        </w:rPr>
        <w:t xml:space="preserve"> fee</w:t>
      </w:r>
      <w:r w:rsidR="001066D0" w:rsidRPr="00285DDB">
        <w:rPr>
          <w:rFonts w:ascii="Arial" w:hAnsi="Arial" w:cs="Arial"/>
        </w:rPr>
        <w:t xml:space="preserve"> from merchant account</w:t>
      </w:r>
      <w:r w:rsidRPr="00285DDB">
        <w:rPr>
          <w:rFonts w:ascii="Arial" w:hAnsi="Arial" w:cs="Arial"/>
        </w:rPr>
        <w:t xml:space="preserve">. </w:t>
      </w:r>
    </w:p>
    <w:p w14:paraId="64BCA841" w14:textId="77777777" w:rsidR="00536C37" w:rsidRPr="00285DDB" w:rsidRDefault="00536C37" w:rsidP="000F6D78">
      <w:pPr>
        <w:numPr>
          <w:ilvl w:val="0"/>
          <w:numId w:val="7"/>
        </w:numPr>
        <w:rPr>
          <w:rFonts w:ascii="Arial" w:hAnsi="Arial" w:cs="Arial"/>
        </w:rPr>
      </w:pPr>
      <w:r w:rsidRPr="00285DDB">
        <w:rPr>
          <w:rFonts w:ascii="Arial" w:hAnsi="Arial" w:cs="Arial"/>
        </w:rPr>
        <w:lastRenderedPageBreak/>
        <w:t xml:space="preserve">Acquiring fee is pre-deducted by Aggregator so DCMS will not send HUB acquiring fee information for Indonesia and Thailand Branch. </w:t>
      </w:r>
    </w:p>
    <w:p w14:paraId="348F9F87" w14:textId="77777777" w:rsidR="001066D0" w:rsidRPr="00285DDB" w:rsidRDefault="001066D0" w:rsidP="000F6D78">
      <w:pPr>
        <w:numPr>
          <w:ilvl w:val="0"/>
          <w:numId w:val="7"/>
        </w:numPr>
        <w:rPr>
          <w:rFonts w:ascii="Arial" w:hAnsi="Arial" w:cs="Arial"/>
        </w:rPr>
      </w:pPr>
      <w:r w:rsidRPr="00285DDB">
        <w:rPr>
          <w:rFonts w:ascii="Arial" w:hAnsi="Arial" w:cs="Arial"/>
        </w:rPr>
        <w:t xml:space="preserve">HUB will make charges from merchant account, </w:t>
      </w:r>
    </w:p>
    <w:p w14:paraId="04E7D6B0" w14:textId="63E09380" w:rsidR="001066D0" w:rsidRPr="00285DDB" w:rsidRDefault="00223ECB" w:rsidP="000F6D78">
      <w:pPr>
        <w:numPr>
          <w:ilvl w:val="1"/>
          <w:numId w:val="7"/>
        </w:numPr>
        <w:rPr>
          <w:rFonts w:ascii="Arial" w:hAnsi="Arial" w:cs="Arial"/>
        </w:rPr>
      </w:pPr>
      <w:ins w:id="55" w:author="Gaoli" w:date="2019-01-29T15:14:00Z">
        <w:r>
          <w:rPr>
            <w:rFonts w:ascii="Arial" w:hAnsi="Arial" w:cs="Arial" w:hint="eastAsia"/>
          </w:rPr>
          <w:t>I</w:t>
        </w:r>
      </w:ins>
      <w:r w:rsidR="001066D0" w:rsidRPr="00285DDB">
        <w:rPr>
          <w:rFonts w:ascii="Arial" w:hAnsi="Arial" w:cs="Arial"/>
        </w:rPr>
        <w:t>f success, end of process</w:t>
      </w:r>
      <w:ins w:id="56" w:author="Gaoli" w:date="2019-01-29T15:14:00Z">
        <w:r w:rsidR="00DF090A">
          <w:rPr>
            <w:rFonts w:ascii="Arial" w:hAnsi="Arial" w:cs="Arial" w:hint="eastAsia"/>
          </w:rPr>
          <w:t xml:space="preserve"> for</w:t>
        </w:r>
      </w:ins>
      <w:ins w:id="57" w:author="Gaoli" w:date="2019-01-29T15:16:00Z">
        <w:r w:rsidR="006F6C64">
          <w:rPr>
            <w:rFonts w:ascii="Arial" w:hAnsi="Arial" w:cs="Arial" w:hint="eastAsia"/>
          </w:rPr>
          <w:t xml:space="preserve"> Indonesia</w:t>
        </w:r>
      </w:ins>
      <w:r w:rsidR="001066D0" w:rsidRPr="00285DDB">
        <w:rPr>
          <w:rFonts w:ascii="Arial" w:hAnsi="Arial" w:cs="Arial"/>
        </w:rPr>
        <w:t>.</w:t>
      </w:r>
      <w:ins w:id="58" w:author="Gaoli" w:date="2019-01-29T15:16:00Z">
        <w:r w:rsidR="006F6C64">
          <w:rPr>
            <w:rFonts w:ascii="Arial" w:hAnsi="Arial" w:cs="Arial" w:hint="eastAsia"/>
          </w:rPr>
          <w:t xml:space="preserve"> For Thailand</w:t>
        </w:r>
        <w:del w:id="59" w:author="cliff.k.h.lam@hsbc.com.hk" w:date="2019-03-11T15:14:00Z">
          <w:r w:rsidR="006F6C64" w:rsidDel="003C2FDB">
            <w:rPr>
              <w:rFonts w:ascii="Arial" w:hAnsi="Arial" w:cs="Arial" w:hint="eastAsia"/>
            </w:rPr>
            <w:delText>，</w:delText>
          </w:r>
        </w:del>
      </w:ins>
      <w:ins w:id="60" w:author="cliff.k.h.lam@hsbc.com.hk" w:date="2019-03-11T15:14:00Z">
        <w:r w:rsidR="003C2FDB">
          <w:rPr>
            <w:rFonts w:ascii="Arial" w:hAnsi="Arial" w:cs="Arial" w:hint="eastAsia"/>
          </w:rPr>
          <w:t>,</w:t>
        </w:r>
      </w:ins>
      <w:ins w:id="61" w:author="Gaoli" w:date="2019-01-29T15:16:00Z">
        <w:r w:rsidR="006F6C64">
          <w:rPr>
            <w:rFonts w:ascii="Arial" w:hAnsi="Arial" w:cs="Arial" w:hint="eastAsia"/>
          </w:rPr>
          <w:t xml:space="preserve"> </w:t>
        </w:r>
      </w:ins>
      <w:ins w:id="62" w:author="Gaoli" w:date="2019-01-29T15:26:00Z">
        <w:r w:rsidR="00211A29">
          <w:rPr>
            <w:rFonts w:ascii="Arial" w:hAnsi="Arial" w:cs="Arial" w:hint="eastAsia"/>
          </w:rPr>
          <w:t xml:space="preserve">DCMS will send </w:t>
        </w:r>
        <w:del w:id="63" w:author="cliff.k.h.lam@hsbc.com.hk" w:date="2019-03-11T15:14:00Z">
          <w:r w:rsidR="00211A29" w:rsidDel="003C2FDB">
            <w:rPr>
              <w:rFonts w:ascii="Arial" w:hAnsi="Arial" w:cs="Arial" w:hint="eastAsia"/>
            </w:rPr>
            <w:delText xml:space="preserve">to HUB </w:delText>
          </w:r>
        </w:del>
        <w:r w:rsidR="00211A29">
          <w:rPr>
            <w:rFonts w:ascii="Arial" w:hAnsi="Arial" w:cs="Arial"/>
          </w:rPr>
          <w:t>‘</w:t>
        </w:r>
        <w:r w:rsidR="00211A29">
          <w:rPr>
            <w:rFonts w:ascii="Arial" w:hAnsi="Arial" w:cs="Arial" w:hint="eastAsia"/>
          </w:rPr>
          <w:t>VAT billing message</w:t>
        </w:r>
      </w:ins>
      <w:ins w:id="64" w:author="Gaoli" w:date="2019-01-29T15:27:00Z">
        <w:r w:rsidR="00211A29">
          <w:rPr>
            <w:rFonts w:ascii="Arial" w:hAnsi="Arial" w:cs="Arial"/>
          </w:rPr>
          <w:t>’</w:t>
        </w:r>
        <w:r w:rsidR="00211A29">
          <w:rPr>
            <w:rFonts w:ascii="Arial" w:hAnsi="Arial" w:cs="Arial" w:hint="eastAsia"/>
          </w:rPr>
          <w:t xml:space="preserve"> </w:t>
        </w:r>
      </w:ins>
      <w:ins w:id="65" w:author="cliff.k.h.lam@hsbc.com.hk" w:date="2019-03-11T15:14:00Z">
        <w:r w:rsidR="003C2FDB">
          <w:rPr>
            <w:rFonts w:ascii="Arial" w:hAnsi="Arial" w:cs="Arial" w:hint="eastAsia"/>
          </w:rPr>
          <w:t>to HUB</w:t>
        </w:r>
        <w:r w:rsidR="003C2FDB">
          <w:rPr>
            <w:rFonts w:ascii="Arial" w:hAnsi="Arial" w:cs="Arial"/>
          </w:rPr>
          <w:t xml:space="preserve"> immediately</w:t>
        </w:r>
      </w:ins>
      <w:ins w:id="66" w:author="cliff.k.h.lam@hsbc.com.hk" w:date="2019-03-11T15:15:00Z">
        <w:r w:rsidR="003C2FDB">
          <w:rPr>
            <w:rFonts w:ascii="Arial" w:hAnsi="Arial" w:cs="Arial"/>
          </w:rPr>
          <w:t xml:space="preserve"> after Channel Fee posting</w:t>
        </w:r>
      </w:ins>
      <w:ins w:id="67" w:author="cliff.k.h.lam@hsbc.com.hk" w:date="2019-03-11T15:14:00Z">
        <w:r w:rsidR="003C2FDB">
          <w:rPr>
            <w:rFonts w:ascii="Arial" w:hAnsi="Arial" w:cs="Arial"/>
          </w:rPr>
          <w:t xml:space="preserve"> </w:t>
        </w:r>
      </w:ins>
      <w:ins w:id="68" w:author="Gaoli" w:date="2019-01-29T15:27:00Z">
        <w:del w:id="69" w:author="cliff.k.h.lam@hsbc.com.hk" w:date="2019-03-11T15:14:00Z">
          <w:r w:rsidR="00211A29" w:rsidDel="003C2FDB">
            <w:rPr>
              <w:rFonts w:ascii="Arial" w:hAnsi="Arial" w:cs="Arial" w:hint="eastAsia"/>
            </w:rPr>
            <w:delText>later</w:delText>
          </w:r>
        </w:del>
        <w:r w:rsidR="00211A29">
          <w:rPr>
            <w:rFonts w:ascii="Arial" w:hAnsi="Arial" w:cs="Arial" w:hint="eastAsia"/>
          </w:rPr>
          <w:t>.</w:t>
        </w:r>
      </w:ins>
    </w:p>
    <w:p w14:paraId="4D23CCD8" w14:textId="00A94D41" w:rsidR="001066D0" w:rsidRDefault="001066D0" w:rsidP="000F6D78">
      <w:pPr>
        <w:numPr>
          <w:ilvl w:val="1"/>
          <w:numId w:val="7"/>
        </w:numPr>
        <w:rPr>
          <w:rFonts w:ascii="Arial" w:hAnsi="Arial" w:cs="Arial"/>
        </w:rPr>
      </w:pPr>
      <w:r w:rsidRPr="00285DDB">
        <w:rPr>
          <w:rFonts w:ascii="Arial" w:hAnsi="Arial" w:cs="Arial"/>
        </w:rPr>
        <w:t xml:space="preserve">If failed, </w:t>
      </w:r>
      <w:commentRangeStart w:id="70"/>
      <w:r w:rsidRPr="00285DDB">
        <w:rPr>
          <w:rFonts w:ascii="Arial" w:hAnsi="Arial" w:cs="Arial"/>
        </w:rPr>
        <w:t xml:space="preserve">manual charge </w:t>
      </w:r>
      <w:commentRangeEnd w:id="70"/>
      <w:r w:rsidR="00DA0CD3">
        <w:rPr>
          <w:rStyle w:val="a7"/>
        </w:rPr>
        <w:commentReference w:id="70"/>
      </w:r>
      <w:r w:rsidRPr="00285DDB">
        <w:rPr>
          <w:rFonts w:ascii="Arial" w:hAnsi="Arial" w:cs="Arial"/>
        </w:rPr>
        <w:t xml:space="preserve">from DCMS need to be triggered to inform HUB to charge again. </w:t>
      </w:r>
      <w:ins w:id="71" w:author="Gaoli" w:date="2019-01-29T15:58:00Z">
        <w:r w:rsidR="00086AC0">
          <w:rPr>
            <w:rFonts w:ascii="Arial" w:hAnsi="Arial" w:cs="Arial" w:hint="eastAsia"/>
          </w:rPr>
          <w:t xml:space="preserve">The failed channel fee billing messages and VAT </w:t>
        </w:r>
      </w:ins>
      <w:ins w:id="72" w:author="Gaoli" w:date="2019-01-29T15:59:00Z">
        <w:r w:rsidR="00086AC0">
          <w:rPr>
            <w:rFonts w:ascii="Arial" w:hAnsi="Arial" w:cs="Arial" w:hint="eastAsia"/>
          </w:rPr>
          <w:t xml:space="preserve">billing messages can be found in the menu of </w:t>
        </w:r>
        <w:r w:rsidR="00086AC0">
          <w:rPr>
            <w:rFonts w:ascii="Arial" w:hAnsi="Arial" w:cs="Arial"/>
          </w:rPr>
          <w:t>‘</w:t>
        </w:r>
        <w:r w:rsidR="00086AC0">
          <w:rPr>
            <w:rFonts w:ascii="Arial" w:hAnsi="Arial" w:cs="Arial" w:hint="eastAsia"/>
          </w:rPr>
          <w:t>manual charging</w:t>
        </w:r>
      </w:ins>
      <w:ins w:id="73" w:author="Gaoli" w:date="2019-01-29T16:00:00Z">
        <w:r w:rsidR="00086AC0">
          <w:rPr>
            <w:rFonts w:ascii="Arial" w:hAnsi="Arial" w:cs="Arial"/>
          </w:rPr>
          <w:t>’</w:t>
        </w:r>
        <w:r w:rsidR="00086AC0">
          <w:rPr>
            <w:rFonts w:ascii="Arial" w:hAnsi="Arial" w:cs="Arial" w:hint="eastAsia"/>
          </w:rPr>
          <w:t>.</w:t>
        </w:r>
      </w:ins>
      <w:ins w:id="74" w:author="Gaoli" w:date="2019-01-29T16:07:00Z">
        <w:r w:rsidR="0069260A">
          <w:rPr>
            <w:rFonts w:ascii="Arial" w:hAnsi="Arial" w:cs="Arial" w:hint="eastAsia"/>
          </w:rPr>
          <w:t xml:space="preserve"> </w:t>
        </w:r>
      </w:ins>
      <w:ins w:id="75" w:author="Gaoli" w:date="2019-01-29T16:22:00Z">
        <w:del w:id="76" w:author="cliff.k.h.lam@hsbc.com.hk" w:date="2019-03-11T15:15:00Z">
          <w:r w:rsidR="0069260A" w:rsidDel="003C2FDB">
            <w:rPr>
              <w:rFonts w:ascii="Arial" w:hAnsi="Arial" w:cs="Arial" w:hint="eastAsia"/>
            </w:rPr>
            <w:delText>To</w:delText>
          </w:r>
        </w:del>
      </w:ins>
      <w:ins w:id="77" w:author="cliff.k.h.lam@hsbc.com.hk" w:date="2019-03-11T15:15:00Z">
        <w:r w:rsidR="003C2FDB">
          <w:rPr>
            <w:rFonts w:ascii="Arial" w:hAnsi="Arial" w:cs="Arial"/>
          </w:rPr>
          <w:t>A</w:t>
        </w:r>
      </w:ins>
      <w:ins w:id="78" w:author="cliff.k.h.lam@hsbc.com.hk" w:date="2019-03-11T15:16:00Z">
        <w:r w:rsidR="003C2FDB">
          <w:rPr>
            <w:rFonts w:ascii="Arial" w:hAnsi="Arial" w:cs="Arial"/>
          </w:rPr>
          <w:t>fter</w:t>
        </w:r>
      </w:ins>
      <w:ins w:id="79" w:author="Gaoli" w:date="2019-01-29T16:22:00Z">
        <w:r w:rsidR="0069260A">
          <w:rPr>
            <w:rFonts w:ascii="Arial" w:hAnsi="Arial" w:cs="Arial" w:hint="eastAsia"/>
          </w:rPr>
          <w:t xml:space="preserve"> app</w:t>
        </w:r>
        <w:r w:rsidR="00F82EDD">
          <w:rPr>
            <w:rFonts w:ascii="Arial" w:hAnsi="Arial" w:cs="Arial" w:hint="eastAsia"/>
          </w:rPr>
          <w:t>rov</w:t>
        </w:r>
      </w:ins>
      <w:ins w:id="80" w:author="cliff.k.h.lam@hsbc.com.hk" w:date="2019-03-11T15:16:00Z">
        <w:r w:rsidR="003C2FDB">
          <w:rPr>
            <w:rFonts w:ascii="Arial" w:hAnsi="Arial" w:cs="Arial"/>
          </w:rPr>
          <w:t>ing</w:t>
        </w:r>
      </w:ins>
      <w:ins w:id="81" w:author="Gaoli" w:date="2019-01-29T16:22:00Z">
        <w:del w:id="82" w:author="cliff.k.h.lam@hsbc.com.hk" w:date="2019-03-11T15:16:00Z">
          <w:r w:rsidR="00F82EDD" w:rsidDel="003C2FDB">
            <w:rPr>
              <w:rFonts w:ascii="Arial" w:hAnsi="Arial" w:cs="Arial" w:hint="eastAsia"/>
            </w:rPr>
            <w:delText>e</w:delText>
          </w:r>
        </w:del>
        <w:r w:rsidR="00F82EDD">
          <w:rPr>
            <w:rFonts w:ascii="Arial" w:hAnsi="Arial" w:cs="Arial" w:hint="eastAsia"/>
          </w:rPr>
          <w:t xml:space="preserve"> the billing messages, DCMS will send the channel fee billing message or VAT billing messages to HUB </w:t>
        </w:r>
      </w:ins>
      <w:ins w:id="83" w:author="Gaoli" w:date="2019-01-29T16:25:00Z">
        <w:r w:rsidR="00F82EDD">
          <w:rPr>
            <w:rFonts w:ascii="Arial" w:hAnsi="Arial" w:cs="Arial" w:hint="eastAsia"/>
          </w:rPr>
          <w:t>again.</w:t>
        </w:r>
      </w:ins>
    </w:p>
    <w:p w14:paraId="71764911" w14:textId="77777777" w:rsidR="00CB261F" w:rsidRDefault="00CB261F" w:rsidP="00CB261F">
      <w:pPr>
        <w:numPr>
          <w:ilvl w:val="0"/>
          <w:numId w:val="7"/>
        </w:numPr>
        <w:rPr>
          <w:rFonts w:ascii="Arial" w:hAnsi="Arial" w:cs="Arial"/>
        </w:rPr>
      </w:pPr>
      <w:r>
        <w:rPr>
          <w:rFonts w:ascii="Arial" w:hAnsi="Arial" w:cs="Arial"/>
        </w:rPr>
        <w:t xml:space="preserve">Exchange </w:t>
      </w:r>
      <w:r>
        <w:rPr>
          <w:rFonts w:ascii="Arial" w:hAnsi="Arial" w:cs="Arial" w:hint="eastAsia"/>
        </w:rPr>
        <w:t>Message format</w:t>
      </w:r>
      <w:r>
        <w:rPr>
          <w:rFonts w:ascii="Arial" w:hAnsi="Arial" w:cs="Arial"/>
        </w:rPr>
        <w:t xml:space="preserve"> between HUB and DCMS for channel fee</w:t>
      </w:r>
      <w:r w:rsidR="00605120">
        <w:rPr>
          <w:rFonts w:ascii="Arial" w:hAnsi="Arial" w:cs="Arial"/>
        </w:rPr>
        <w:t xml:space="preserve"> billing</w:t>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sidR="00544929">
        <w:rPr>
          <w:rFonts w:ascii="Arial" w:hAnsi="Arial" w:cs="Arial"/>
        </w:rPr>
        <w:tab/>
      </w:r>
      <w:r>
        <w:rPr>
          <w:rFonts w:ascii="Arial" w:hAnsi="Arial" w:cs="Arial" w:hint="eastAsia"/>
        </w:rPr>
        <w:t>:</w:t>
      </w:r>
    </w:p>
    <w:commentRangeStart w:id="84"/>
    <w:p w14:paraId="61DDFFC5" w14:textId="5B2A7DC5" w:rsidR="00CB261F" w:rsidRPr="00285DDB" w:rsidRDefault="003C2FDB" w:rsidP="00CB261F">
      <w:pPr>
        <w:numPr>
          <w:ilvl w:val="1"/>
          <w:numId w:val="7"/>
        </w:numPr>
        <w:rPr>
          <w:rFonts w:ascii="Arial" w:hAnsi="Arial" w:cs="Arial"/>
        </w:rPr>
      </w:pPr>
      <w:r>
        <w:rPr>
          <w:rFonts w:ascii="Arial" w:hAnsi="Arial" w:cs="Arial"/>
        </w:rPr>
        <w:object w:dxaOrig="2044" w:dyaOrig="1382" w14:anchorId="4635A7C1">
          <v:shape id="_x0000_i1031" type="#_x0000_t75" style="width:105.5pt;height:71.15pt" o:ole="">
            <v:imagedata r:id="rId22" o:title=""/>
          </v:shape>
          <o:OLEObject Type="Embed" ProgID="Excel.Sheet.12" ShapeID="_x0000_i1031" DrawAspect="Icon" ObjectID="_1614779800" r:id="rId23"/>
        </w:object>
      </w:r>
      <w:commentRangeEnd w:id="84"/>
      <w:r w:rsidR="00DA0CD3">
        <w:rPr>
          <w:rStyle w:val="a7"/>
        </w:rPr>
        <w:commentReference w:id="84"/>
      </w:r>
      <w:ins w:id="85" w:author="Gaoli" w:date="2019-01-29T16:25:00Z">
        <w:r w:rsidR="00F82EDD">
          <w:rPr>
            <w:rFonts w:ascii="Arial" w:hAnsi="Arial" w:cs="Arial" w:hint="eastAsia"/>
          </w:rPr>
          <w:t xml:space="preserve">  </w:t>
        </w:r>
      </w:ins>
      <w:ins w:id="86" w:author="Gaoli" w:date="2019-01-29T16:27:00Z">
        <w:r w:rsidR="00F82EDD">
          <w:rPr>
            <w:rFonts w:ascii="Arial" w:hAnsi="Arial" w:cs="Arial" w:hint="eastAsia"/>
          </w:rPr>
          <w:t xml:space="preserve"> </w:t>
        </w:r>
      </w:ins>
      <w:ins w:id="87" w:author="Gaoli" w:date="2019-01-29T16:28:00Z">
        <w:r>
          <w:rPr>
            <w:rFonts w:ascii="Arial" w:hAnsi="Arial" w:cs="Arial"/>
          </w:rPr>
          <w:object w:dxaOrig="1497" w:dyaOrig="935" w14:anchorId="73C9D10F">
            <v:shape id="_x0000_i1032" type="#_x0000_t75" style="width:87.05pt;height:69.5pt" o:ole="">
              <v:imagedata r:id="rId24" o:title=""/>
            </v:shape>
            <o:OLEObject Type="Embed" ProgID="Excel.Sheet.12" ShapeID="_x0000_i1032" DrawAspect="Icon" ObjectID="_1614779801" r:id="rId25"/>
          </w:object>
        </w:r>
      </w:ins>
    </w:p>
    <w:p w14:paraId="1CAA064E" w14:textId="77777777" w:rsidR="00FB7640" w:rsidRPr="00285DDB" w:rsidRDefault="00FB7640" w:rsidP="00A907EC">
      <w:pPr>
        <w:pStyle w:val="3"/>
        <w:numPr>
          <w:ilvl w:val="2"/>
          <w:numId w:val="1"/>
        </w:numPr>
        <w:rPr>
          <w:rFonts w:ascii="Arial" w:hAnsi="Arial" w:cs="Arial"/>
        </w:rPr>
      </w:pPr>
      <w:bookmarkStart w:id="88" w:name="_Toc527537761"/>
      <w:r w:rsidRPr="00285DDB">
        <w:rPr>
          <w:rFonts w:ascii="Arial" w:hAnsi="Arial" w:cs="Arial"/>
        </w:rPr>
        <w:t>Merchant Account Enquiry</w:t>
      </w:r>
      <w:r w:rsidR="000950AE" w:rsidRPr="00285DDB">
        <w:rPr>
          <w:rFonts w:ascii="Arial" w:hAnsi="Arial" w:cs="Arial"/>
        </w:rPr>
        <w:t xml:space="preserve"> </w:t>
      </w:r>
      <w:r w:rsidRPr="00285DDB">
        <w:rPr>
          <w:rFonts w:ascii="Arial" w:hAnsi="Arial" w:cs="Arial"/>
        </w:rPr>
        <w:t>(MQ)</w:t>
      </w:r>
      <w:bookmarkEnd w:id="88"/>
    </w:p>
    <w:p w14:paraId="41C09ABA" w14:textId="77777777" w:rsidR="00FB7640" w:rsidRPr="00285DDB" w:rsidRDefault="00FB7640" w:rsidP="00FB7640">
      <w:pPr>
        <w:rPr>
          <w:rFonts w:ascii="Arial" w:hAnsi="Arial" w:cs="Arial"/>
        </w:rPr>
      </w:pPr>
    </w:p>
    <w:p w14:paraId="14FCBAD9" w14:textId="77777777" w:rsidR="00383D80" w:rsidRPr="00285DDB" w:rsidRDefault="00785E1F" w:rsidP="00383D80">
      <w:pPr>
        <w:rPr>
          <w:rFonts w:ascii="Arial" w:hAnsi="Arial" w:cs="Arial"/>
        </w:rPr>
      </w:pPr>
      <w:r w:rsidRPr="00285DDB">
        <w:rPr>
          <w:rFonts w:ascii="Arial" w:hAnsi="Arial" w:cs="Arial"/>
        </w:rPr>
        <w:object w:dxaOrig="4855" w:dyaOrig="3559" w14:anchorId="13717D8B">
          <v:shape id="_x0000_i1033" type="#_x0000_t75" style="width:189.2pt;height:139pt" o:ole="">
            <v:imagedata r:id="rId26" o:title=""/>
          </v:shape>
          <o:OLEObject Type="Embed" ProgID="Visio.Drawing.15" ShapeID="_x0000_i1033" DrawAspect="Content" ObjectID="_1614779802" r:id="rId27"/>
        </w:object>
      </w:r>
    </w:p>
    <w:p w14:paraId="3E98D22D" w14:textId="77777777" w:rsidR="00383D80" w:rsidRPr="00285DDB" w:rsidRDefault="00383D80" w:rsidP="00383D80">
      <w:pPr>
        <w:rPr>
          <w:rFonts w:ascii="Arial" w:hAnsi="Arial" w:cs="Arial"/>
          <w:b/>
        </w:rPr>
      </w:pPr>
      <w:r w:rsidRPr="00285DDB">
        <w:rPr>
          <w:rFonts w:ascii="Arial" w:hAnsi="Arial" w:cs="Arial"/>
          <w:b/>
        </w:rPr>
        <w:t>Illustration:</w:t>
      </w:r>
    </w:p>
    <w:p w14:paraId="07C3DCCC" w14:textId="6EC8B807" w:rsidR="00383D80" w:rsidRDefault="00DF550C" w:rsidP="000F6D78">
      <w:pPr>
        <w:numPr>
          <w:ilvl w:val="0"/>
          <w:numId w:val="9"/>
        </w:numPr>
        <w:rPr>
          <w:rFonts w:ascii="Arial" w:hAnsi="Arial" w:cs="Arial"/>
        </w:rPr>
      </w:pPr>
      <w:r w:rsidRPr="00285DDB">
        <w:rPr>
          <w:rFonts w:ascii="Arial" w:hAnsi="Arial" w:cs="Arial"/>
        </w:rPr>
        <w:t>During Merchant Setup or merchant account modification, upon online request by clicking search(</w:t>
      </w:r>
      <w:commentRangeStart w:id="89"/>
      <w:r w:rsidRPr="00285DDB">
        <w:rPr>
          <w:rFonts w:ascii="Arial" w:hAnsi="Arial" w:cs="Arial"/>
        </w:rPr>
        <w:t>Settlement Account</w:t>
      </w:r>
      <w:commentRangeEnd w:id="89"/>
      <w:r w:rsidR="00F215F9">
        <w:rPr>
          <w:rStyle w:val="a7"/>
        </w:rPr>
        <w:commentReference w:id="89"/>
      </w:r>
      <w:ins w:id="90" w:author="Gaoli" w:date="2019-01-29T16:29:00Z">
        <w:r w:rsidR="00E07C23">
          <w:rPr>
            <w:rFonts w:ascii="Arial" w:hAnsi="Arial" w:cs="Arial" w:hint="eastAsia"/>
          </w:rPr>
          <w:t xml:space="preserve"> &amp; Charge Settlement Account</w:t>
        </w:r>
      </w:ins>
      <w:r w:rsidRPr="00285DDB">
        <w:rPr>
          <w:rFonts w:ascii="Arial" w:hAnsi="Arial" w:cs="Arial"/>
        </w:rPr>
        <w:t xml:space="preserve">), DCMS will send ‘Merchant Account Enquiry’ to HUB </w:t>
      </w:r>
      <w:r w:rsidR="00FB7640" w:rsidRPr="00285DDB">
        <w:rPr>
          <w:rFonts w:ascii="Arial" w:hAnsi="Arial" w:cs="Arial"/>
        </w:rPr>
        <w:t>using</w:t>
      </w:r>
      <w:r w:rsidRPr="00285DDB">
        <w:rPr>
          <w:rFonts w:ascii="Arial" w:hAnsi="Arial" w:cs="Arial"/>
        </w:rPr>
        <w:t xml:space="preserve"> MQ and get merchant account information </w:t>
      </w:r>
      <w:r w:rsidR="00FB7640" w:rsidRPr="00285DDB">
        <w:rPr>
          <w:rFonts w:ascii="Arial" w:hAnsi="Arial" w:cs="Arial"/>
        </w:rPr>
        <w:t xml:space="preserve">from HUB </w:t>
      </w:r>
      <w:r w:rsidRPr="00285DDB">
        <w:rPr>
          <w:rFonts w:ascii="Arial" w:hAnsi="Arial" w:cs="Arial"/>
        </w:rPr>
        <w:t xml:space="preserve">to verify the account </w:t>
      </w:r>
      <w:r w:rsidR="00FB7640" w:rsidRPr="00285DDB">
        <w:rPr>
          <w:rFonts w:ascii="Arial" w:hAnsi="Arial" w:cs="Arial"/>
        </w:rPr>
        <w:t xml:space="preserve">and </w:t>
      </w:r>
      <w:r w:rsidRPr="00285DDB">
        <w:rPr>
          <w:rFonts w:ascii="Arial" w:hAnsi="Arial" w:cs="Arial"/>
        </w:rPr>
        <w:t>ensure inp</w:t>
      </w:r>
      <w:r w:rsidR="00F215F9">
        <w:rPr>
          <w:rFonts w:ascii="Arial" w:hAnsi="Arial" w:cs="Arial"/>
        </w:rPr>
        <w:t>utted account can be operated</w:t>
      </w:r>
      <w:r w:rsidR="00383D80" w:rsidRPr="00285DDB">
        <w:rPr>
          <w:rFonts w:ascii="Arial" w:hAnsi="Arial" w:cs="Arial"/>
        </w:rPr>
        <w:t>.</w:t>
      </w:r>
      <w:r w:rsidR="00260730" w:rsidRPr="00285DDB">
        <w:rPr>
          <w:rFonts w:ascii="Arial" w:hAnsi="Arial" w:cs="Arial"/>
        </w:rPr>
        <w:t xml:space="preserve"> </w:t>
      </w:r>
    </w:p>
    <w:p w14:paraId="7FFA266B" w14:textId="77777777" w:rsidR="00E0593C" w:rsidRDefault="00E0593C" w:rsidP="00E0593C">
      <w:pPr>
        <w:ind w:left="360"/>
        <w:rPr>
          <w:rFonts w:ascii="Arial" w:hAnsi="Arial" w:cs="Arial"/>
        </w:rPr>
      </w:pPr>
    </w:p>
    <w:p w14:paraId="3AA0CC6F" w14:textId="77777777" w:rsidR="00E0593C" w:rsidRPr="00772B67" w:rsidRDefault="00E0593C" w:rsidP="00E0593C">
      <w:pPr>
        <w:rPr>
          <w:rFonts w:ascii="Arial" w:hAnsi="Arial" w:cs="Arial"/>
        </w:rPr>
      </w:pPr>
      <w:commentRangeStart w:id="91"/>
      <w:r w:rsidRPr="00772B67">
        <w:rPr>
          <w:rFonts w:ascii="Arial" w:hAnsi="Arial" w:cs="Arial"/>
        </w:rPr>
        <w:t>Account</w:t>
      </w:r>
      <w:r>
        <w:rPr>
          <w:rFonts w:ascii="Arial" w:hAnsi="Arial" w:cs="Arial"/>
        </w:rPr>
        <w:t xml:space="preserve"> Status, Restriction</w:t>
      </w:r>
      <w:commentRangeEnd w:id="91"/>
      <w:r w:rsidR="003C2FDB">
        <w:rPr>
          <w:rStyle w:val="a7"/>
          <w:kern w:val="2"/>
        </w:rPr>
        <w:commentReference w:id="91"/>
      </w:r>
      <w:r>
        <w:rPr>
          <w:rFonts w:ascii="Arial" w:hAnsi="Arial" w:cs="Arial"/>
        </w:rPr>
        <w:t>.</w:t>
      </w:r>
    </w:p>
    <w:tbl>
      <w:tblPr>
        <w:tblStyle w:val="ab"/>
        <w:tblW w:w="8075" w:type="dxa"/>
        <w:tblInd w:w="567" w:type="dxa"/>
        <w:tblLook w:val="04A0" w:firstRow="1" w:lastRow="0" w:firstColumn="1" w:lastColumn="0" w:noHBand="0" w:noVBand="1"/>
      </w:tblPr>
      <w:tblGrid>
        <w:gridCol w:w="3823"/>
        <w:gridCol w:w="4252"/>
      </w:tblGrid>
      <w:tr w:rsidR="00E0593C" w14:paraId="65F33411" w14:textId="77777777" w:rsidTr="00167AB2">
        <w:tc>
          <w:tcPr>
            <w:tcW w:w="3823" w:type="dxa"/>
          </w:tcPr>
          <w:p w14:paraId="45CF9803" w14:textId="77777777" w:rsidR="00E0593C" w:rsidRDefault="00E0593C" w:rsidP="00167AB2">
            <w:pPr>
              <w:pStyle w:val="afa"/>
              <w:ind w:firstLineChars="0" w:firstLine="0"/>
              <w:rPr>
                <w:rFonts w:ascii="Arial" w:hAnsi="Arial" w:cs="Arial"/>
              </w:rPr>
            </w:pPr>
            <w:r>
              <w:rPr>
                <w:rFonts w:ascii="Arial" w:hAnsi="Arial" w:cs="Arial" w:hint="eastAsia"/>
              </w:rPr>
              <w:t>Account Status</w:t>
            </w:r>
          </w:p>
        </w:tc>
        <w:tc>
          <w:tcPr>
            <w:tcW w:w="4252" w:type="dxa"/>
          </w:tcPr>
          <w:p w14:paraId="48079530" w14:textId="77777777" w:rsidR="00E0593C" w:rsidRDefault="00E0593C" w:rsidP="00167AB2">
            <w:pPr>
              <w:pStyle w:val="afa"/>
              <w:ind w:firstLineChars="0" w:firstLine="0"/>
              <w:rPr>
                <w:rFonts w:ascii="Arial" w:hAnsi="Arial" w:cs="Arial"/>
              </w:rPr>
            </w:pPr>
            <w:r>
              <w:rPr>
                <w:rFonts w:ascii="Arial" w:hAnsi="Arial" w:cs="Arial" w:hint="eastAsia"/>
              </w:rPr>
              <w:t>Restriction Code</w:t>
            </w:r>
          </w:p>
        </w:tc>
      </w:tr>
      <w:tr w:rsidR="00E0593C" w:rsidRPr="00F514F7" w14:paraId="780A2612" w14:textId="77777777" w:rsidTr="00167AB2">
        <w:tc>
          <w:tcPr>
            <w:tcW w:w="3823" w:type="dxa"/>
          </w:tcPr>
          <w:p w14:paraId="3E216404" w14:textId="2747C3D5" w:rsidR="00E0593C" w:rsidRPr="0047340F" w:rsidRDefault="00F514F7">
            <w:pPr>
              <w:pStyle w:val="afa"/>
              <w:ind w:firstLineChars="0" w:firstLine="0"/>
              <w:jc w:val="left"/>
              <w:rPr>
                <w:rFonts w:ascii="Arial" w:hAnsi="Arial" w:cs="Arial"/>
              </w:rPr>
              <w:pPrChange w:id="92" w:author="pat.z.s.xie@hsbc.com.cn" w:date="2019-03-22T10:48:00Z">
                <w:pPr>
                  <w:pStyle w:val="afa"/>
                  <w:numPr>
                    <w:numId w:val="40"/>
                  </w:numPr>
                  <w:ind w:left="360" w:firstLineChars="0" w:hanging="360"/>
                </w:pPr>
              </w:pPrChange>
            </w:pPr>
            <w:ins w:id="93" w:author="pat.z.s.xie@hsbc.com.cn" w:date="2019-03-22T10:48:00Z">
              <w:r>
                <w:rPr>
                  <w:rFonts w:ascii="Arial" w:hAnsi="Arial" w:cs="Arial"/>
                </w:rPr>
                <w:t>1-</w:t>
              </w:r>
            </w:ins>
            <w:r w:rsidR="00E0593C">
              <w:rPr>
                <w:rFonts w:ascii="Arial" w:hAnsi="Arial" w:cs="Arial"/>
              </w:rPr>
              <w:t>A</w:t>
            </w:r>
            <w:r w:rsidR="00E0593C">
              <w:rPr>
                <w:rFonts w:ascii="Arial" w:hAnsi="Arial" w:cs="Arial" w:hint="eastAsia"/>
              </w:rPr>
              <w:t>ctive</w:t>
            </w:r>
          </w:p>
        </w:tc>
        <w:tc>
          <w:tcPr>
            <w:tcW w:w="4252" w:type="dxa"/>
          </w:tcPr>
          <w:p w14:paraId="2206C040" w14:textId="5CCEBBF6" w:rsidR="00E0593C" w:rsidRPr="0047340F" w:rsidRDefault="00F514F7">
            <w:pPr>
              <w:pStyle w:val="afa"/>
              <w:ind w:firstLineChars="0" w:firstLine="0"/>
              <w:jc w:val="left"/>
              <w:rPr>
                <w:rFonts w:ascii="Arial" w:hAnsi="Arial" w:cs="Arial"/>
              </w:rPr>
              <w:pPrChange w:id="94" w:author="pat.z.s.xie@hsbc.com.cn" w:date="2019-03-22T10:48:00Z">
                <w:pPr>
                  <w:pStyle w:val="afa"/>
                  <w:numPr>
                    <w:numId w:val="41"/>
                  </w:numPr>
                  <w:ind w:left="360" w:firstLineChars="0" w:hanging="360"/>
                </w:pPr>
              </w:pPrChange>
            </w:pPr>
            <w:ins w:id="95" w:author="pat.z.s.xie@hsbc.com.cn" w:date="2019-03-22T10:48:00Z">
              <w:r>
                <w:rPr>
                  <w:rFonts w:ascii="Arial" w:hAnsi="Arial" w:cs="Arial"/>
                </w:rPr>
                <w:t>1-</w:t>
              </w:r>
            </w:ins>
            <w:r w:rsidR="00E0593C">
              <w:rPr>
                <w:rFonts w:ascii="Arial" w:hAnsi="Arial" w:cs="Arial"/>
              </w:rPr>
              <w:t xml:space="preserve">Normal </w:t>
            </w:r>
          </w:p>
        </w:tc>
      </w:tr>
      <w:tr w:rsidR="00E0593C" w14:paraId="49DFFB1D" w14:textId="77777777" w:rsidTr="00167AB2">
        <w:tc>
          <w:tcPr>
            <w:tcW w:w="3823" w:type="dxa"/>
          </w:tcPr>
          <w:p w14:paraId="3863840A" w14:textId="77777777" w:rsidR="00E0593C" w:rsidRPr="0047340F" w:rsidRDefault="00E0593C">
            <w:pPr>
              <w:pStyle w:val="afa"/>
              <w:ind w:firstLineChars="0" w:firstLine="0"/>
              <w:jc w:val="left"/>
              <w:rPr>
                <w:rFonts w:ascii="Arial" w:hAnsi="Arial" w:cs="Arial"/>
              </w:rPr>
              <w:pPrChange w:id="96" w:author="pat.z.s.xie@hsbc.com.cn" w:date="2019-03-22T10:48:00Z">
                <w:pPr>
                  <w:pStyle w:val="afa"/>
                  <w:ind w:firstLineChars="0" w:firstLine="0"/>
                </w:pPr>
              </w:pPrChange>
            </w:pPr>
            <w:r>
              <w:rPr>
                <w:rFonts w:ascii="Arial" w:hAnsi="Arial" w:cs="Arial"/>
              </w:rPr>
              <w:t xml:space="preserve">2-Dormant </w:t>
            </w:r>
          </w:p>
        </w:tc>
        <w:tc>
          <w:tcPr>
            <w:tcW w:w="4252" w:type="dxa"/>
          </w:tcPr>
          <w:p w14:paraId="5CCD4514" w14:textId="77777777" w:rsidR="00E0593C" w:rsidRDefault="00E0593C">
            <w:pPr>
              <w:pStyle w:val="afa"/>
              <w:ind w:firstLineChars="0" w:firstLine="0"/>
              <w:jc w:val="left"/>
              <w:rPr>
                <w:rFonts w:ascii="Arial" w:hAnsi="Arial" w:cs="Arial"/>
              </w:rPr>
              <w:pPrChange w:id="97" w:author="pat.z.s.xie@hsbc.com.cn" w:date="2019-03-22T10:48:00Z">
                <w:pPr>
                  <w:pStyle w:val="afa"/>
                  <w:ind w:firstLineChars="0" w:firstLine="0"/>
                </w:pPr>
              </w:pPrChange>
            </w:pPr>
            <w:r>
              <w:rPr>
                <w:rFonts w:ascii="Arial" w:hAnsi="Arial" w:cs="Arial"/>
              </w:rPr>
              <w:t xml:space="preserve">2- No excess </w:t>
            </w:r>
          </w:p>
        </w:tc>
      </w:tr>
      <w:tr w:rsidR="00E0593C" w14:paraId="5B5E0427" w14:textId="77777777" w:rsidTr="00167AB2">
        <w:tc>
          <w:tcPr>
            <w:tcW w:w="3823" w:type="dxa"/>
          </w:tcPr>
          <w:p w14:paraId="30B16220" w14:textId="77777777" w:rsidR="00E0593C" w:rsidRDefault="00E0593C">
            <w:pPr>
              <w:pStyle w:val="afa"/>
              <w:ind w:firstLineChars="0" w:firstLine="0"/>
              <w:jc w:val="left"/>
              <w:rPr>
                <w:rFonts w:ascii="Arial" w:hAnsi="Arial" w:cs="Arial"/>
              </w:rPr>
              <w:pPrChange w:id="98" w:author="pat.z.s.xie@hsbc.com.cn" w:date="2019-03-22T10:48:00Z">
                <w:pPr>
                  <w:pStyle w:val="afa"/>
                  <w:ind w:firstLineChars="0" w:firstLine="0"/>
                </w:pPr>
              </w:pPrChange>
            </w:pPr>
            <w:r>
              <w:rPr>
                <w:rFonts w:ascii="Arial" w:hAnsi="Arial" w:cs="Arial"/>
              </w:rPr>
              <w:lastRenderedPageBreak/>
              <w:t xml:space="preserve">3- Unclaimed </w:t>
            </w:r>
          </w:p>
        </w:tc>
        <w:tc>
          <w:tcPr>
            <w:tcW w:w="4252" w:type="dxa"/>
          </w:tcPr>
          <w:p w14:paraId="200E3041" w14:textId="77777777" w:rsidR="00E0593C" w:rsidRDefault="00E0593C">
            <w:pPr>
              <w:pStyle w:val="afa"/>
              <w:ind w:firstLineChars="0" w:firstLine="0"/>
              <w:jc w:val="left"/>
              <w:rPr>
                <w:rFonts w:ascii="Arial" w:hAnsi="Arial" w:cs="Arial"/>
              </w:rPr>
              <w:pPrChange w:id="99" w:author="pat.z.s.xie@hsbc.com.cn" w:date="2019-03-22T10:48:00Z">
                <w:pPr>
                  <w:pStyle w:val="afa"/>
                  <w:ind w:firstLineChars="0" w:firstLine="0"/>
                </w:pPr>
              </w:pPrChange>
            </w:pPr>
            <w:r>
              <w:rPr>
                <w:rFonts w:ascii="Arial" w:hAnsi="Arial" w:cs="Arial"/>
              </w:rPr>
              <w:t xml:space="preserve">3-Manual entry inhibited </w:t>
            </w:r>
          </w:p>
        </w:tc>
      </w:tr>
      <w:tr w:rsidR="00E0593C" w14:paraId="185437F2" w14:textId="77777777" w:rsidTr="00167AB2">
        <w:tc>
          <w:tcPr>
            <w:tcW w:w="3823" w:type="dxa"/>
          </w:tcPr>
          <w:p w14:paraId="40D24481" w14:textId="77777777" w:rsidR="00E0593C" w:rsidRDefault="00E0593C">
            <w:pPr>
              <w:pStyle w:val="afa"/>
              <w:ind w:firstLineChars="0" w:firstLine="0"/>
              <w:jc w:val="left"/>
              <w:rPr>
                <w:rFonts w:ascii="Arial" w:hAnsi="Arial" w:cs="Arial"/>
              </w:rPr>
              <w:pPrChange w:id="100" w:author="pat.z.s.xie@hsbc.com.cn" w:date="2019-03-22T10:48:00Z">
                <w:pPr>
                  <w:pStyle w:val="afa"/>
                  <w:ind w:firstLineChars="0" w:firstLine="0"/>
                </w:pPr>
              </w:pPrChange>
            </w:pPr>
            <w:r>
              <w:rPr>
                <w:rFonts w:ascii="Arial" w:hAnsi="Arial" w:cs="Arial"/>
              </w:rPr>
              <w:t xml:space="preserve">4-Closing </w:t>
            </w:r>
          </w:p>
        </w:tc>
        <w:tc>
          <w:tcPr>
            <w:tcW w:w="4252" w:type="dxa"/>
          </w:tcPr>
          <w:p w14:paraId="5D9AD7C3" w14:textId="77777777" w:rsidR="00E0593C" w:rsidRDefault="00E0593C">
            <w:pPr>
              <w:pStyle w:val="afa"/>
              <w:ind w:firstLineChars="0" w:firstLine="0"/>
              <w:jc w:val="left"/>
              <w:rPr>
                <w:rFonts w:ascii="Arial" w:hAnsi="Arial" w:cs="Arial"/>
              </w:rPr>
              <w:pPrChange w:id="101" w:author="pat.z.s.xie@hsbc.com.cn" w:date="2019-03-22T10:48:00Z">
                <w:pPr>
                  <w:pStyle w:val="afa"/>
                  <w:ind w:firstLineChars="0" w:firstLine="0"/>
                </w:pPr>
              </w:pPrChange>
            </w:pPr>
            <w:r>
              <w:rPr>
                <w:rFonts w:ascii="Arial" w:hAnsi="Arial" w:cs="Arial"/>
              </w:rPr>
              <w:t xml:space="preserve">4- Balance blocked </w:t>
            </w:r>
          </w:p>
        </w:tc>
      </w:tr>
      <w:tr w:rsidR="00E0593C" w14:paraId="25C2FBEE" w14:textId="77777777" w:rsidTr="00167AB2">
        <w:tc>
          <w:tcPr>
            <w:tcW w:w="3823" w:type="dxa"/>
          </w:tcPr>
          <w:p w14:paraId="71F30C2A" w14:textId="77777777" w:rsidR="00E0593C" w:rsidRDefault="00E0593C">
            <w:pPr>
              <w:pStyle w:val="afa"/>
              <w:ind w:firstLineChars="0" w:firstLine="0"/>
              <w:jc w:val="left"/>
              <w:rPr>
                <w:rFonts w:ascii="Arial" w:hAnsi="Arial" w:cs="Arial"/>
              </w:rPr>
              <w:pPrChange w:id="102" w:author="pat.z.s.xie@hsbc.com.cn" w:date="2019-03-22T10:48:00Z">
                <w:pPr>
                  <w:pStyle w:val="afa"/>
                  <w:ind w:firstLineChars="0" w:firstLine="0"/>
                </w:pPr>
              </w:pPrChange>
            </w:pPr>
            <w:r>
              <w:rPr>
                <w:rFonts w:ascii="Arial" w:hAnsi="Arial" w:cs="Arial"/>
              </w:rPr>
              <w:t>5-Closed</w:t>
            </w:r>
          </w:p>
        </w:tc>
        <w:tc>
          <w:tcPr>
            <w:tcW w:w="4252" w:type="dxa"/>
          </w:tcPr>
          <w:p w14:paraId="14268B84" w14:textId="77777777" w:rsidR="00E0593C" w:rsidRDefault="00E0593C">
            <w:pPr>
              <w:pStyle w:val="afa"/>
              <w:ind w:firstLineChars="0" w:firstLine="0"/>
              <w:jc w:val="left"/>
              <w:rPr>
                <w:rFonts w:ascii="Arial" w:hAnsi="Arial" w:cs="Arial"/>
              </w:rPr>
              <w:pPrChange w:id="103" w:author="pat.z.s.xie@hsbc.com.cn" w:date="2019-03-22T10:48:00Z">
                <w:pPr>
                  <w:pStyle w:val="afa"/>
                  <w:ind w:firstLineChars="0" w:firstLine="0"/>
                </w:pPr>
              </w:pPrChange>
            </w:pPr>
            <w:r>
              <w:rPr>
                <w:rFonts w:ascii="Arial" w:hAnsi="Arial" w:cs="Arial"/>
              </w:rPr>
              <w:t>5-No cheques</w:t>
            </w:r>
          </w:p>
        </w:tc>
      </w:tr>
      <w:tr w:rsidR="00E0593C" w14:paraId="394253CE" w14:textId="77777777" w:rsidTr="00167AB2">
        <w:tc>
          <w:tcPr>
            <w:tcW w:w="3823" w:type="dxa"/>
          </w:tcPr>
          <w:p w14:paraId="44479D0C" w14:textId="77777777" w:rsidR="00E0593C" w:rsidRDefault="00E0593C">
            <w:pPr>
              <w:pStyle w:val="afa"/>
              <w:ind w:firstLineChars="0" w:firstLine="0"/>
              <w:jc w:val="left"/>
              <w:rPr>
                <w:rFonts w:ascii="Arial" w:hAnsi="Arial" w:cs="Arial"/>
              </w:rPr>
              <w:pPrChange w:id="104" w:author="pat.z.s.xie@hsbc.com.cn" w:date="2019-03-22T10:48:00Z">
                <w:pPr>
                  <w:pStyle w:val="afa"/>
                  <w:ind w:firstLineChars="0" w:firstLine="0"/>
                </w:pPr>
              </w:pPrChange>
            </w:pPr>
          </w:p>
        </w:tc>
        <w:tc>
          <w:tcPr>
            <w:tcW w:w="4252" w:type="dxa"/>
          </w:tcPr>
          <w:p w14:paraId="0A60A90F" w14:textId="77777777" w:rsidR="00E0593C" w:rsidRDefault="00E0593C">
            <w:pPr>
              <w:pStyle w:val="afa"/>
              <w:ind w:firstLineChars="0" w:firstLine="0"/>
              <w:jc w:val="left"/>
              <w:rPr>
                <w:rFonts w:ascii="Arial" w:hAnsi="Arial" w:cs="Arial"/>
              </w:rPr>
              <w:pPrChange w:id="105" w:author="pat.z.s.xie@hsbc.com.cn" w:date="2019-03-22T10:48:00Z">
                <w:pPr>
                  <w:pStyle w:val="afa"/>
                  <w:ind w:firstLineChars="0" w:firstLine="0"/>
                </w:pPr>
              </w:pPrChange>
            </w:pPr>
            <w:r>
              <w:rPr>
                <w:rFonts w:ascii="Arial" w:hAnsi="Arial" w:cs="Arial"/>
              </w:rPr>
              <w:t>6- No other balance</w:t>
            </w:r>
          </w:p>
        </w:tc>
      </w:tr>
    </w:tbl>
    <w:p w14:paraId="4095D7E2" w14:textId="77777777" w:rsidR="00E0593C" w:rsidRPr="0047340F" w:rsidRDefault="00E0593C" w:rsidP="00E0593C">
      <w:pPr>
        <w:pStyle w:val="afa"/>
        <w:ind w:left="567" w:firstLineChars="0" w:firstLine="0"/>
        <w:rPr>
          <w:rFonts w:ascii="Arial" w:hAnsi="Arial" w:cs="Arial"/>
        </w:rPr>
      </w:pPr>
    </w:p>
    <w:p w14:paraId="4F87CEF8" w14:textId="17EE5908" w:rsidR="00E0593C" w:rsidRDefault="00E0593C" w:rsidP="00E0593C">
      <w:pPr>
        <w:ind w:firstLineChars="200" w:firstLine="480"/>
        <w:rPr>
          <w:rFonts w:ascii="Arial" w:hAnsi="Arial" w:cs="Arial"/>
        </w:rPr>
      </w:pPr>
      <w:r w:rsidRPr="00482D8C">
        <w:rPr>
          <w:rFonts w:ascii="Arial" w:hAnsi="Arial" w:cs="Arial"/>
        </w:rPr>
        <w:t>If no account fou</w:t>
      </w:r>
      <w:r>
        <w:rPr>
          <w:rFonts w:ascii="Arial" w:hAnsi="Arial" w:cs="Arial"/>
        </w:rPr>
        <w:t xml:space="preserve">nd in HUB, prompt </w:t>
      </w:r>
      <w:commentRangeStart w:id="106"/>
      <w:r>
        <w:rPr>
          <w:rFonts w:ascii="Arial" w:hAnsi="Arial" w:cs="Arial"/>
        </w:rPr>
        <w:t>error message</w:t>
      </w:r>
      <w:commentRangeEnd w:id="106"/>
      <w:r w:rsidR="004569AC">
        <w:rPr>
          <w:rStyle w:val="a7"/>
        </w:rPr>
        <w:commentReference w:id="106"/>
      </w:r>
      <w:ins w:id="107" w:author="Gaoli" w:date="2019-01-29T16:30:00Z">
        <w:r w:rsidR="00E75F96">
          <w:rPr>
            <w:rFonts w:ascii="Arial" w:hAnsi="Arial" w:cs="Arial" w:hint="eastAsia"/>
          </w:rPr>
          <w:t xml:space="preserve"> </w:t>
        </w:r>
        <w:r w:rsidR="00E75F96">
          <w:rPr>
            <w:rFonts w:ascii="Arial" w:hAnsi="Arial" w:cs="Arial"/>
          </w:rPr>
          <w:t>‘</w:t>
        </w:r>
        <w:r w:rsidR="00E75F96">
          <w:rPr>
            <w:rFonts w:ascii="Arial" w:hAnsi="Arial" w:cs="Arial" w:hint="eastAsia"/>
          </w:rPr>
          <w:t>HUB account not found</w:t>
        </w:r>
        <w:r w:rsidR="00E75F96">
          <w:rPr>
            <w:rFonts w:ascii="Arial" w:hAnsi="Arial" w:cs="Arial"/>
          </w:rPr>
          <w:t>’</w:t>
        </w:r>
      </w:ins>
      <w:r>
        <w:rPr>
          <w:rFonts w:ascii="Arial" w:hAnsi="Arial" w:cs="Arial"/>
        </w:rPr>
        <w:t xml:space="preserve">; </w:t>
      </w:r>
      <w:r w:rsidRPr="00482D8C">
        <w:rPr>
          <w:rFonts w:ascii="Arial" w:hAnsi="Arial" w:cs="Arial"/>
        </w:rPr>
        <w:t xml:space="preserve">If Account Status is Active </w:t>
      </w:r>
      <w:del w:id="108" w:author="pat.z.s.xie@hsbc.com.cn" w:date="2019-03-22T10:49:00Z">
        <w:r w:rsidRPr="00482D8C" w:rsidDel="00F514F7">
          <w:rPr>
            <w:rFonts w:ascii="Arial" w:hAnsi="Arial" w:cs="Arial"/>
          </w:rPr>
          <w:delText>&amp;</w:delText>
        </w:r>
      </w:del>
      <w:r w:rsidRPr="00482D8C">
        <w:rPr>
          <w:rFonts w:ascii="Arial" w:hAnsi="Arial" w:cs="Arial"/>
        </w:rPr>
        <w:t>&amp; Restriction Code is Normal or No excess then validation passes</w:t>
      </w:r>
      <w:commentRangeStart w:id="109"/>
      <w:r w:rsidRPr="00482D8C">
        <w:rPr>
          <w:rFonts w:ascii="Arial" w:hAnsi="Arial" w:cs="Arial"/>
        </w:rPr>
        <w:t>.</w:t>
      </w:r>
      <w:commentRangeEnd w:id="109"/>
      <w:ins w:id="110" w:author="cliff.k.h.lam@hsbc.com.hk" w:date="2019-03-11T15:18:00Z">
        <w:r w:rsidR="003C2FDB">
          <w:rPr>
            <w:rFonts w:ascii="Arial" w:hAnsi="Arial" w:cs="Arial"/>
          </w:rPr>
          <w:t xml:space="preserve"> </w:t>
        </w:r>
      </w:ins>
      <w:r w:rsidR="004569AC">
        <w:rPr>
          <w:rStyle w:val="a7"/>
        </w:rPr>
        <w:commentReference w:id="109"/>
      </w:r>
    </w:p>
    <w:p w14:paraId="281BE014" w14:textId="77777777" w:rsidR="00E0593C" w:rsidRPr="00E0593C" w:rsidRDefault="00E0593C" w:rsidP="00E0593C">
      <w:pPr>
        <w:ind w:left="360"/>
        <w:rPr>
          <w:rFonts w:ascii="Arial" w:hAnsi="Arial" w:cs="Arial"/>
        </w:rPr>
      </w:pPr>
    </w:p>
    <w:p w14:paraId="50702CE4" w14:textId="77777777" w:rsidR="00383D80" w:rsidRPr="00285DDB" w:rsidRDefault="004A4DCB" w:rsidP="00A907EC">
      <w:pPr>
        <w:pStyle w:val="3"/>
        <w:numPr>
          <w:ilvl w:val="2"/>
          <w:numId w:val="1"/>
        </w:numPr>
        <w:rPr>
          <w:rFonts w:ascii="Arial" w:hAnsi="Arial" w:cs="Arial"/>
        </w:rPr>
      </w:pPr>
      <w:bookmarkStart w:id="111" w:name="_Toc527537762"/>
      <w:commentRangeStart w:id="112"/>
      <w:r w:rsidRPr="00285DDB">
        <w:rPr>
          <w:rFonts w:ascii="Arial" w:hAnsi="Arial" w:cs="Arial"/>
        </w:rPr>
        <w:t>Daily Reconciliation</w:t>
      </w:r>
      <w:r w:rsidR="005E1609" w:rsidRPr="00285DDB">
        <w:rPr>
          <w:rFonts w:ascii="Arial" w:hAnsi="Arial" w:cs="Arial"/>
        </w:rPr>
        <w:t>&amp; RMS Interface</w:t>
      </w:r>
      <w:bookmarkEnd w:id="111"/>
      <w:r w:rsidRPr="00285DDB">
        <w:rPr>
          <w:rFonts w:ascii="Arial" w:hAnsi="Arial" w:cs="Arial"/>
        </w:rPr>
        <w:t xml:space="preserve"> </w:t>
      </w:r>
      <w:commentRangeEnd w:id="112"/>
      <w:r w:rsidR="00D21E87">
        <w:rPr>
          <w:rStyle w:val="a7"/>
          <w:b w:val="0"/>
          <w:bCs w:val="0"/>
        </w:rPr>
        <w:commentReference w:id="112"/>
      </w:r>
    </w:p>
    <w:p w14:paraId="7A77078F" w14:textId="77777777" w:rsidR="00383D80" w:rsidRPr="00285DDB" w:rsidRDefault="001E41AD" w:rsidP="00383D80">
      <w:pPr>
        <w:rPr>
          <w:rFonts w:ascii="Arial" w:hAnsi="Arial" w:cs="Arial"/>
          <w:b/>
        </w:rPr>
      </w:pPr>
      <w:r>
        <w:object w:dxaOrig="23784" w:dyaOrig="10633" w14:anchorId="03E9FC97">
          <v:shape id="_x0000_i1034" type="#_x0000_t75" style="width:415.25pt;height:181.65pt" o:ole="">
            <v:imagedata r:id="rId28" o:title=""/>
          </v:shape>
          <o:OLEObject Type="Embed" ProgID="Visio.Drawing.15" ShapeID="_x0000_i1034" DrawAspect="Content" ObjectID="_1614779803" r:id="rId29"/>
        </w:object>
      </w:r>
      <w:r w:rsidR="00383D80" w:rsidRPr="00285DDB">
        <w:rPr>
          <w:rFonts w:ascii="Arial" w:hAnsi="Arial" w:cs="Arial"/>
          <w:b/>
        </w:rPr>
        <w:t>Illustration:</w:t>
      </w:r>
    </w:p>
    <w:p w14:paraId="4369E5E5" w14:textId="2BB5E858" w:rsidR="00291153" w:rsidRDefault="00167AB2" w:rsidP="000F6D78">
      <w:pPr>
        <w:numPr>
          <w:ilvl w:val="0"/>
          <w:numId w:val="8"/>
        </w:numPr>
        <w:rPr>
          <w:rFonts w:ascii="Arial" w:hAnsi="Arial" w:cs="Arial"/>
        </w:rPr>
      </w:pPr>
      <w:r w:rsidRPr="00285DDB">
        <w:rPr>
          <w:rFonts w:ascii="Arial" w:hAnsi="Arial" w:cs="Arial"/>
        </w:rPr>
        <w:t>Aggregator</w:t>
      </w:r>
      <w:r>
        <w:rPr>
          <w:rFonts w:ascii="Arial" w:hAnsi="Arial" w:cs="Arial"/>
        </w:rPr>
        <w:t xml:space="preserve"> </w:t>
      </w:r>
      <w:r w:rsidR="0010740A">
        <w:rPr>
          <w:rFonts w:ascii="Arial" w:hAnsi="Arial" w:cs="Arial"/>
        </w:rPr>
        <w:t>generates</w:t>
      </w:r>
      <w:r w:rsidR="003B7479" w:rsidRPr="00285DDB">
        <w:rPr>
          <w:rFonts w:ascii="Arial" w:hAnsi="Arial" w:cs="Arial"/>
        </w:rPr>
        <w:t xml:space="preserve"> ‘</w:t>
      </w:r>
      <w:commentRangeStart w:id="113"/>
      <w:r w:rsidR="003B7479" w:rsidRPr="00285DDB">
        <w:rPr>
          <w:rFonts w:ascii="Arial" w:hAnsi="Arial" w:cs="Arial"/>
        </w:rPr>
        <w:t xml:space="preserve">EOD </w:t>
      </w:r>
      <w:del w:id="114" w:author="cliff.k.h.lam@hsbc.com.hk" w:date="2019-03-11T15:22:00Z">
        <w:r w:rsidR="003B7479" w:rsidRPr="00285DDB" w:rsidDel="003C2FDB">
          <w:rPr>
            <w:rFonts w:ascii="Arial" w:hAnsi="Arial" w:cs="Arial"/>
          </w:rPr>
          <w:delText>Transaction Details</w:delText>
        </w:r>
      </w:del>
      <w:ins w:id="115" w:author="cliff.k.h.lam@hsbc.com.hk" w:date="2019-03-11T15:22:00Z">
        <w:r w:rsidR="003C2FDB">
          <w:rPr>
            <w:rFonts w:ascii="Arial" w:hAnsi="Arial" w:cs="Arial"/>
          </w:rPr>
          <w:t>Settlement</w:t>
        </w:r>
      </w:ins>
      <w:r w:rsidR="003B7479" w:rsidRPr="00285DDB">
        <w:rPr>
          <w:rFonts w:ascii="Arial" w:hAnsi="Arial" w:cs="Arial"/>
        </w:rPr>
        <w:t xml:space="preserve"> file</w:t>
      </w:r>
      <w:del w:id="116" w:author="cliff.k.h.lam@hsbc.com.hk" w:date="2019-03-11T15:23:00Z">
        <w:r w:rsidR="003B7479" w:rsidRPr="00285DDB" w:rsidDel="003C2FDB">
          <w:rPr>
            <w:rFonts w:ascii="Arial" w:hAnsi="Arial" w:cs="Arial"/>
          </w:rPr>
          <w:delText>’</w:delText>
        </w:r>
      </w:del>
      <w:r w:rsidR="003B7479" w:rsidRPr="00285DDB">
        <w:rPr>
          <w:rFonts w:ascii="Arial" w:hAnsi="Arial" w:cs="Arial"/>
        </w:rPr>
        <w:t xml:space="preserve"> </w:t>
      </w:r>
      <w:commentRangeEnd w:id="113"/>
      <w:r w:rsidR="004569AC">
        <w:rPr>
          <w:rStyle w:val="a7"/>
        </w:rPr>
        <w:commentReference w:id="113"/>
      </w:r>
      <w:del w:id="117" w:author="cliff.k.h.lam@hsbc.com.hk" w:date="2019-03-11T15:22:00Z">
        <w:r w:rsidR="003B7479" w:rsidRPr="00285DDB" w:rsidDel="003C2FDB">
          <w:rPr>
            <w:rFonts w:ascii="Arial" w:hAnsi="Arial" w:cs="Arial"/>
          </w:rPr>
          <w:delText>(</w:delText>
        </w:r>
      </w:del>
      <w:ins w:id="118" w:author="Gaoli" w:date="2019-02-12T16:39:00Z">
        <w:del w:id="119" w:author="cliff.k.h.lam@hsbc.com.hk" w:date="2019-03-11T15:22:00Z">
          <w:r w:rsidR="00E6087B" w:rsidRPr="00E6087B" w:rsidDel="003C2FDB">
            <w:rPr>
              <w:rFonts w:ascii="Arial" w:hAnsi="Arial" w:cs="Arial"/>
            </w:rPr>
            <w:delText>reconciliation file</w:delText>
          </w:r>
        </w:del>
      </w:ins>
      <w:del w:id="120" w:author="cliff.k.h.lam@hsbc.com.hk" w:date="2019-03-11T15:22:00Z">
        <w:r w:rsidR="003B7479" w:rsidRPr="00285DDB" w:rsidDel="003C2FDB">
          <w:rPr>
            <w:rFonts w:ascii="Arial" w:hAnsi="Arial" w:cs="Arial"/>
          </w:rPr>
          <w:delText xml:space="preserve">) </w:delText>
        </w:r>
      </w:del>
      <w:ins w:id="121" w:author="Gaoli" w:date="2019-02-12T16:39:00Z">
        <w:r w:rsidR="00E6087B">
          <w:rPr>
            <w:rFonts w:ascii="Arial" w:hAnsi="Arial" w:cs="Arial" w:hint="eastAsia"/>
          </w:rPr>
          <w:t>on work</w:t>
        </w:r>
      </w:ins>
      <w:ins w:id="122" w:author="cliff.k.h.lam@hsbc.com.hk" w:date="2019-03-11T15:22:00Z">
        <w:r w:rsidR="003C2FDB">
          <w:rPr>
            <w:rFonts w:ascii="Arial" w:hAnsi="Arial" w:cs="Arial"/>
          </w:rPr>
          <w:t xml:space="preserve">ing </w:t>
        </w:r>
      </w:ins>
      <w:ins w:id="123" w:author="Gaoli" w:date="2019-02-12T16:39:00Z">
        <w:r w:rsidR="00E6087B">
          <w:rPr>
            <w:rFonts w:ascii="Arial" w:hAnsi="Arial" w:cs="Arial" w:hint="eastAsia"/>
          </w:rPr>
          <w:t>da</w:t>
        </w:r>
      </w:ins>
      <w:ins w:id="124" w:author="cliff.k.h.lam@hsbc.com.hk" w:date="2019-03-11T15:22:00Z">
        <w:r w:rsidR="003C2FDB">
          <w:rPr>
            <w:rFonts w:ascii="Arial" w:hAnsi="Arial" w:cs="Arial"/>
          </w:rPr>
          <w:t>y</w:t>
        </w:r>
      </w:ins>
      <w:ins w:id="125" w:author="Gaoli" w:date="2019-02-12T16:39:00Z">
        <w:del w:id="126" w:author="cliff.k.h.lam@hsbc.com.hk" w:date="2019-03-11T15:22:00Z">
          <w:r w:rsidR="00E6087B" w:rsidDel="003C2FDB">
            <w:rPr>
              <w:rFonts w:ascii="Arial" w:hAnsi="Arial" w:cs="Arial" w:hint="eastAsia"/>
            </w:rPr>
            <w:delText>te</w:delText>
          </w:r>
        </w:del>
      </w:ins>
      <w:r w:rsidR="003B7479" w:rsidRPr="00285DDB">
        <w:rPr>
          <w:rFonts w:ascii="Arial" w:hAnsi="Arial" w:cs="Arial"/>
        </w:rPr>
        <w:t xml:space="preserve">, DCMS will </w:t>
      </w:r>
      <w:r w:rsidR="0010740A">
        <w:rPr>
          <w:rFonts w:ascii="Arial" w:hAnsi="Arial" w:cs="Arial"/>
        </w:rPr>
        <w:t xml:space="preserve">retrieve the </w:t>
      </w:r>
      <w:del w:id="127" w:author="cliff.k.h.lam@hsbc.com.hk" w:date="2019-03-11T15:22:00Z">
        <w:r w:rsidR="0010740A" w:rsidDel="003C2FDB">
          <w:rPr>
            <w:rFonts w:ascii="Arial" w:hAnsi="Arial" w:cs="Arial"/>
          </w:rPr>
          <w:delText xml:space="preserve">report </w:delText>
        </w:r>
      </w:del>
      <w:ins w:id="128" w:author="cliff.k.h.lam@hsbc.com.hk" w:date="2019-03-11T15:22:00Z">
        <w:r w:rsidR="003C2FDB">
          <w:rPr>
            <w:rFonts w:ascii="Arial" w:hAnsi="Arial" w:cs="Arial"/>
          </w:rPr>
          <w:t xml:space="preserve">settlement file </w:t>
        </w:r>
      </w:ins>
      <w:r w:rsidR="0010740A">
        <w:rPr>
          <w:rFonts w:ascii="Arial" w:hAnsi="Arial" w:cs="Arial"/>
        </w:rPr>
        <w:t xml:space="preserve">and </w:t>
      </w:r>
      <w:r w:rsidR="00A15E76">
        <w:rPr>
          <w:rFonts w:ascii="Arial" w:hAnsi="Arial" w:cs="Arial"/>
        </w:rPr>
        <w:t xml:space="preserve">do reconciliation with </w:t>
      </w:r>
      <w:r>
        <w:rPr>
          <w:rFonts w:ascii="Arial" w:hAnsi="Arial" w:cs="Arial"/>
        </w:rPr>
        <w:t>its</w:t>
      </w:r>
      <w:r w:rsidR="00A15E76">
        <w:rPr>
          <w:rFonts w:ascii="Arial" w:hAnsi="Arial" w:cs="Arial"/>
        </w:rPr>
        <w:t xml:space="preserve"> own transaction records</w:t>
      </w:r>
      <w:r w:rsidR="00291153">
        <w:rPr>
          <w:rFonts w:ascii="Arial" w:hAnsi="Arial" w:cs="Arial"/>
        </w:rPr>
        <w:t xml:space="preserve"> and update</w:t>
      </w:r>
      <w:ins w:id="129" w:author="cliff.k.h.lam@hsbc.com.hk" w:date="2019-03-11T15:23:00Z">
        <w:r w:rsidR="003C2FDB">
          <w:rPr>
            <w:rFonts w:ascii="Arial" w:hAnsi="Arial" w:cs="Arial"/>
          </w:rPr>
          <w:t xml:space="preserve"> DCMS </w:t>
        </w:r>
        <w:del w:id="130" w:author="pat.z.s.xie@hsbc.com.cn" w:date="2019-03-20T15:33:00Z">
          <w:r w:rsidR="003C2FDB" w:rsidDel="00953C0E">
            <w:rPr>
              <w:rFonts w:ascii="Arial" w:hAnsi="Arial" w:cs="Arial"/>
            </w:rPr>
            <w:delText xml:space="preserve"> </w:delText>
          </w:r>
        </w:del>
        <w:r w:rsidR="003C2FDB">
          <w:rPr>
            <w:rFonts w:ascii="Arial" w:hAnsi="Arial" w:cs="Arial"/>
          </w:rPr>
          <w:t>records</w:t>
        </w:r>
      </w:ins>
      <w:r w:rsidR="00291153">
        <w:rPr>
          <w:rFonts w:ascii="Arial" w:hAnsi="Arial" w:cs="Arial"/>
        </w:rPr>
        <w:t xml:space="preserve"> according to the </w:t>
      </w:r>
      <w:del w:id="131" w:author="cliff.k.h.lam@hsbc.com.hk" w:date="2019-03-11T15:23:00Z">
        <w:r w:rsidR="00291153" w:rsidDel="003C2FDB">
          <w:rPr>
            <w:rFonts w:ascii="Arial" w:hAnsi="Arial" w:cs="Arial"/>
          </w:rPr>
          <w:delText xml:space="preserve">report </w:delText>
        </w:r>
      </w:del>
      <w:ins w:id="132" w:author="cliff.k.h.lam@hsbc.com.hk" w:date="2019-03-11T15:23:00Z">
        <w:r w:rsidR="003C2FDB">
          <w:rPr>
            <w:rFonts w:ascii="Arial" w:hAnsi="Arial" w:cs="Arial"/>
          </w:rPr>
          <w:t xml:space="preserve">settlement file </w:t>
        </w:r>
      </w:ins>
      <w:r w:rsidR="00291153">
        <w:rPr>
          <w:rFonts w:ascii="Arial" w:hAnsi="Arial" w:cs="Arial"/>
        </w:rPr>
        <w:t xml:space="preserve">data if any discrepancy </w:t>
      </w:r>
      <w:commentRangeStart w:id="133"/>
      <w:r w:rsidR="00291153">
        <w:rPr>
          <w:rFonts w:ascii="Arial" w:hAnsi="Arial" w:cs="Arial"/>
        </w:rPr>
        <w:t>found</w:t>
      </w:r>
      <w:commentRangeEnd w:id="133"/>
      <w:r w:rsidR="003C2FDB">
        <w:rPr>
          <w:rStyle w:val="a7"/>
          <w:kern w:val="2"/>
        </w:rPr>
        <w:commentReference w:id="133"/>
      </w:r>
      <w:r w:rsidR="00A15E76">
        <w:rPr>
          <w:rFonts w:ascii="Arial" w:hAnsi="Arial" w:cs="Arial"/>
        </w:rPr>
        <w:t>.</w:t>
      </w:r>
      <w:ins w:id="134" w:author="pat.z.s.xie@hsbc.com.cn" w:date="2019-03-22T10:55:00Z">
        <w:r w:rsidR="00F514F7">
          <w:rPr>
            <w:rFonts w:ascii="Arial" w:hAnsi="Arial" w:cs="Arial"/>
          </w:rPr>
          <w:t xml:space="preserve"> While on regional holidays, settlement file will </w:t>
        </w:r>
      </w:ins>
      <w:ins w:id="135" w:author="pat.z.s.xie@hsbc.com.cn" w:date="2019-03-22T10:56:00Z">
        <w:r w:rsidR="008A662C">
          <w:rPr>
            <w:rFonts w:ascii="Arial" w:hAnsi="Arial" w:cs="Arial"/>
          </w:rPr>
          <w:t>not be processed until the next working day.</w:t>
        </w:r>
      </w:ins>
    </w:p>
    <w:p w14:paraId="50A5603A" w14:textId="3B23FE42" w:rsidR="005E5B12" w:rsidRDefault="006E653C" w:rsidP="005E5B12">
      <w:pPr>
        <w:numPr>
          <w:ilvl w:val="1"/>
          <w:numId w:val="8"/>
        </w:numPr>
        <w:rPr>
          <w:rFonts w:ascii="Arial" w:hAnsi="Arial" w:cs="Arial"/>
        </w:rPr>
      </w:pPr>
      <w:ins w:id="136" w:author="Gaoli" w:date="2019-01-30T15:33:00Z">
        <w:r>
          <w:rPr>
            <w:rFonts w:ascii="Arial" w:hAnsi="Arial" w:cs="Arial" w:hint="eastAsia"/>
          </w:rPr>
          <w:t>Aggregat</w:t>
        </w:r>
        <w:del w:id="137" w:author="cliff.k.h.lam@hsbc.com.hk" w:date="2019-03-11T15:29:00Z">
          <w:r w:rsidDel="003C2FDB">
            <w:rPr>
              <w:rFonts w:ascii="Arial" w:hAnsi="Arial" w:cs="Arial" w:hint="eastAsia"/>
            </w:rPr>
            <w:delText>e</w:delText>
          </w:r>
        </w:del>
      </w:ins>
      <w:ins w:id="138" w:author="cliff.k.h.lam@hsbc.com.hk" w:date="2019-03-11T15:29:00Z">
        <w:r w:rsidR="003C2FDB">
          <w:rPr>
            <w:rFonts w:ascii="Arial" w:hAnsi="Arial" w:cs="Arial"/>
          </w:rPr>
          <w:t>or</w:t>
        </w:r>
      </w:ins>
      <w:ins w:id="139" w:author="Gaoli" w:date="2019-01-30T15:33:00Z">
        <w:r>
          <w:rPr>
            <w:rFonts w:ascii="Arial" w:hAnsi="Arial" w:cs="Arial" w:hint="eastAsia"/>
          </w:rPr>
          <w:t xml:space="preserve"> </w:t>
        </w:r>
      </w:ins>
      <w:r w:rsidR="008D665D">
        <w:rPr>
          <w:rFonts w:ascii="Arial" w:hAnsi="Arial" w:cs="Arial"/>
        </w:rPr>
        <w:t>generates merchant daily transaction</w:t>
      </w:r>
      <w:r w:rsidR="0005331F">
        <w:rPr>
          <w:rFonts w:ascii="Arial" w:hAnsi="Arial" w:cs="Arial"/>
        </w:rPr>
        <w:t xml:space="preserve"> report</w:t>
      </w:r>
      <w:r w:rsidR="008D665D">
        <w:rPr>
          <w:rFonts w:ascii="Arial" w:hAnsi="Arial" w:cs="Arial"/>
        </w:rPr>
        <w:t xml:space="preserve"> file, DCMS retrieve the file via </w:t>
      </w:r>
      <w:r w:rsidR="0005331F">
        <w:rPr>
          <w:rFonts w:ascii="Arial" w:hAnsi="Arial" w:cs="Arial"/>
        </w:rPr>
        <w:t>S</w:t>
      </w:r>
      <w:r w:rsidR="008D665D">
        <w:rPr>
          <w:rFonts w:ascii="Arial" w:hAnsi="Arial" w:cs="Arial"/>
        </w:rPr>
        <w:t>FTP</w:t>
      </w:r>
      <w:r w:rsidR="0005331F">
        <w:rPr>
          <w:rFonts w:ascii="Arial" w:hAnsi="Arial" w:cs="Arial"/>
        </w:rPr>
        <w:t>:</w:t>
      </w:r>
    </w:p>
    <w:p w14:paraId="73696955" w14:textId="4143233B" w:rsidR="0005331F" w:rsidRDefault="004569AC" w:rsidP="005E5B12">
      <w:pPr>
        <w:numPr>
          <w:ilvl w:val="1"/>
          <w:numId w:val="8"/>
        </w:numPr>
        <w:rPr>
          <w:rFonts w:ascii="Arial" w:hAnsi="Arial" w:cs="Arial"/>
        </w:rPr>
      </w:pPr>
      <w:r>
        <w:rPr>
          <w:rStyle w:val="a7"/>
        </w:rPr>
        <w:commentReference w:id="140"/>
      </w:r>
      <w:ins w:id="141" w:author="Gaoli" w:date="2019-01-30T15:34:00Z">
        <w:r w:rsidR="006E653C">
          <w:rPr>
            <w:rFonts w:ascii="Arial" w:hAnsi="Arial" w:cs="Arial" w:hint="eastAsia"/>
          </w:rPr>
          <w:t xml:space="preserve"> </w:t>
        </w:r>
      </w:ins>
      <w:ins w:id="142" w:author="cliff.k.h.lam@hsbc.com.hk" w:date="2019-03-11T15:25:00Z">
        <w:r w:rsidR="00673D70">
          <w:rPr>
            <w:rFonts w:ascii="Arial" w:hAnsi="Arial" w:cs="Arial"/>
          </w:rPr>
          <w:object w:dxaOrig="1540" w:dyaOrig="1000" w14:anchorId="101304C3">
            <v:shape id="_x0000_i1035" type="#_x0000_t75" style="width:77pt;height:50.25pt" o:ole="">
              <v:imagedata r:id="rId30" o:title=""/>
            </v:shape>
            <o:OLEObject Type="Embed" ProgID="Excel.Sheet.8" ShapeID="_x0000_i1035" DrawAspect="Icon" ObjectID="_1614779804" r:id="rId31"/>
          </w:object>
        </w:r>
      </w:ins>
      <w:ins w:id="143" w:author="cliff.k.h.lam@hsbc.com.hk" w:date="2019-03-11T15:26:00Z">
        <w:r w:rsidR="003C2FDB">
          <w:rPr>
            <w:rFonts w:ascii="Arial" w:hAnsi="Arial" w:cs="Arial"/>
          </w:rPr>
          <w:object w:dxaOrig="1551" w:dyaOrig="1004" w14:anchorId="2E76AACE">
            <v:shape id="_x0000_i1036" type="#_x0000_t75" style="width:77pt;height:50.25pt" o:ole="">
              <v:imagedata r:id="rId32" o:title=""/>
            </v:shape>
            <o:OLEObject Type="Embed" ProgID="Excel.SheetMacroEnabled.12" ShapeID="_x0000_i1036" DrawAspect="Icon" ObjectID="_1614779805" r:id="rId33"/>
          </w:object>
        </w:r>
      </w:ins>
      <w:ins w:id="144" w:author="cliff.k.h.lam@hsbc.com.hk" w:date="2019-03-11T15:27:00Z">
        <w:r w:rsidR="00536511">
          <w:rPr>
            <w:rFonts w:ascii="Arial" w:hAnsi="Arial" w:cs="Arial"/>
          </w:rPr>
          <w:object w:dxaOrig="1540" w:dyaOrig="1000" w14:anchorId="16600640">
            <v:shape id="_x0000_i1037" type="#_x0000_t75" style="width:77pt;height:50.25pt" o:ole="">
              <v:imagedata r:id="rId34" o:title=""/>
            </v:shape>
            <o:OLEObject Type="Embed" ProgID="Excel.SheetMacroEnabled.12" ShapeID="_x0000_i1037" DrawAspect="Icon" ObjectID="_1614779806" r:id="rId35"/>
          </w:object>
        </w:r>
      </w:ins>
      <w:ins w:id="145" w:author="pat.z.s.xie@hsbc.com.cn" w:date="2019-03-22T10:59:00Z">
        <w:r w:rsidR="008A662C">
          <w:rPr>
            <w:rFonts w:ascii="Arial" w:hAnsi="Arial" w:cs="Arial"/>
          </w:rPr>
          <w:object w:dxaOrig="1551" w:dyaOrig="1004" w14:anchorId="14E4B6F1">
            <v:shape id="_x0000_i1038" type="#_x0000_t75" style="width:77.85pt;height:50.25pt" o:ole="">
              <v:imagedata r:id="rId36" o:title=""/>
            </v:shape>
            <o:OLEObject Type="Embed" ProgID="Excel.Sheet.8" ShapeID="_x0000_i1038" DrawAspect="Icon" ObjectID="_1614779807" r:id="rId37"/>
          </w:object>
        </w:r>
      </w:ins>
    </w:p>
    <w:p w14:paraId="6AB7D7E1" w14:textId="77777777" w:rsidR="00F61CDC" w:rsidRDefault="00F441B6" w:rsidP="005E5B12">
      <w:pPr>
        <w:numPr>
          <w:ilvl w:val="1"/>
          <w:numId w:val="8"/>
        </w:numPr>
        <w:rPr>
          <w:rFonts w:ascii="Arial" w:hAnsi="Arial" w:cs="Arial"/>
        </w:rPr>
      </w:pPr>
      <w:r>
        <w:rPr>
          <w:rFonts w:ascii="Arial" w:hAnsi="Arial" w:cs="Arial" w:hint="eastAsia"/>
        </w:rPr>
        <w:t>DCMS</w:t>
      </w:r>
      <w:r w:rsidRPr="00F441B6">
        <w:rPr>
          <w:rFonts w:ascii="Arial" w:hAnsi="Arial" w:cs="Arial"/>
        </w:rPr>
        <w:t xml:space="preserve"> </w:t>
      </w:r>
      <w:r>
        <w:rPr>
          <w:rFonts w:ascii="Arial" w:hAnsi="Arial" w:cs="Arial"/>
        </w:rPr>
        <w:t>retrieve</w:t>
      </w:r>
      <w:r>
        <w:rPr>
          <w:rFonts w:ascii="Arial" w:hAnsi="Arial" w:cs="Arial" w:hint="eastAsia"/>
        </w:rPr>
        <w:t>s</w:t>
      </w:r>
      <w:r>
        <w:rPr>
          <w:rFonts w:ascii="Arial" w:hAnsi="Arial" w:cs="Arial"/>
        </w:rPr>
        <w:t xml:space="preserve"> the </w:t>
      </w:r>
      <w:r>
        <w:rPr>
          <w:rFonts w:ascii="Arial" w:hAnsi="Arial" w:cs="Arial" w:hint="eastAsia"/>
        </w:rPr>
        <w:t>2C2P recon</w:t>
      </w:r>
      <w:r>
        <w:rPr>
          <w:rFonts w:ascii="Arial" w:hAnsi="Arial" w:cs="Arial"/>
        </w:rPr>
        <w:t xml:space="preserve"> file and do reconciliation with its own transaction records</w:t>
      </w:r>
      <w:r w:rsidR="00CA3DD8">
        <w:rPr>
          <w:rFonts w:ascii="Arial" w:hAnsi="Arial" w:cs="Arial" w:hint="eastAsia"/>
        </w:rPr>
        <w:t xml:space="preserve"> in DB</w:t>
      </w:r>
      <w:r>
        <w:rPr>
          <w:rFonts w:ascii="Arial" w:hAnsi="Arial" w:cs="Arial"/>
        </w:rPr>
        <w:t xml:space="preserve"> and updates </w:t>
      </w:r>
      <w:r>
        <w:rPr>
          <w:rFonts w:ascii="Arial" w:hAnsi="Arial" w:cs="Arial" w:hint="eastAsia"/>
        </w:rPr>
        <w:t xml:space="preserve">table </w:t>
      </w:r>
      <w:r>
        <w:rPr>
          <w:rFonts w:ascii="Arial" w:hAnsi="Arial" w:cs="Arial"/>
        </w:rPr>
        <w:t xml:space="preserve">mc_txn </w:t>
      </w:r>
    </w:p>
    <w:p w14:paraId="7D287224" w14:textId="77777777" w:rsidR="00976878" w:rsidRDefault="00976878" w:rsidP="00C92454">
      <w:pPr>
        <w:ind w:left="567"/>
        <w:jc w:val="center"/>
        <w:rPr>
          <w:rFonts w:ascii="Arial" w:hAnsi="Arial" w:cs="Arial"/>
        </w:rPr>
      </w:pPr>
    </w:p>
    <w:tbl>
      <w:tblPr>
        <w:tblW w:w="7040" w:type="dxa"/>
        <w:tblLook w:val="04A0" w:firstRow="1" w:lastRow="0" w:firstColumn="1" w:lastColumn="0" w:noHBand="0" w:noVBand="1"/>
      </w:tblPr>
      <w:tblGrid>
        <w:gridCol w:w="3240"/>
        <w:gridCol w:w="2180"/>
        <w:gridCol w:w="1620"/>
      </w:tblGrid>
      <w:tr w:rsidR="003F4D35" w14:paraId="06E8AB94" w14:textId="77777777" w:rsidTr="003F4D35">
        <w:trPr>
          <w:trHeight w:val="540"/>
        </w:trPr>
        <w:tc>
          <w:tcPr>
            <w:tcW w:w="3240" w:type="dxa"/>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62931914" w14:textId="357C4789" w:rsidR="003F4D35" w:rsidRDefault="003F4D35" w:rsidP="003F4D35">
            <w:pPr>
              <w:jc w:val="center"/>
              <w:rPr>
                <w:rFonts w:ascii="DengXian" w:eastAsia="DengXian" w:hAnsi="DengXian"/>
                <w:b/>
                <w:bCs/>
                <w:color w:val="000000"/>
              </w:rPr>
            </w:pPr>
            <w:r>
              <w:rPr>
                <w:rFonts w:ascii="DengXian" w:eastAsia="DengXian" w:hAnsi="DengXian" w:hint="eastAsia"/>
                <w:b/>
                <w:bCs/>
                <w:color w:val="000000"/>
              </w:rPr>
              <w:t>2C2P Recon File</w:t>
            </w:r>
          </w:p>
        </w:tc>
        <w:tc>
          <w:tcPr>
            <w:tcW w:w="2180" w:type="dxa"/>
            <w:tcBorders>
              <w:top w:val="single" w:sz="4" w:space="0" w:color="auto"/>
              <w:left w:val="nil"/>
              <w:bottom w:val="single" w:sz="4" w:space="0" w:color="auto"/>
              <w:right w:val="single" w:sz="4" w:space="0" w:color="auto"/>
            </w:tcBorders>
            <w:shd w:val="clear" w:color="000000" w:fill="00B0F0"/>
            <w:noWrap/>
            <w:vAlign w:val="center"/>
            <w:hideMark/>
          </w:tcPr>
          <w:p w14:paraId="4035F081" w14:textId="77777777" w:rsidR="003F4D35" w:rsidRDefault="003F4D35" w:rsidP="003F4D35">
            <w:pPr>
              <w:jc w:val="center"/>
              <w:rPr>
                <w:rFonts w:ascii="DengXian" w:eastAsia="DengXian" w:hAnsi="DengXian"/>
                <w:b/>
                <w:bCs/>
                <w:color w:val="000000"/>
              </w:rPr>
            </w:pPr>
            <w:r>
              <w:rPr>
                <w:rFonts w:ascii="DengXian" w:eastAsia="DengXian" w:hAnsi="DengXian" w:hint="eastAsia"/>
                <w:b/>
                <w:bCs/>
                <w:color w:val="000000"/>
              </w:rPr>
              <w:t>MC_TXN</w:t>
            </w:r>
          </w:p>
        </w:tc>
        <w:tc>
          <w:tcPr>
            <w:tcW w:w="1620" w:type="dxa"/>
            <w:tcBorders>
              <w:top w:val="single" w:sz="4" w:space="0" w:color="auto"/>
              <w:left w:val="nil"/>
              <w:bottom w:val="single" w:sz="4" w:space="0" w:color="auto"/>
              <w:right w:val="single" w:sz="4" w:space="0" w:color="auto"/>
            </w:tcBorders>
            <w:shd w:val="clear" w:color="000000" w:fill="00B0F0"/>
            <w:noWrap/>
            <w:vAlign w:val="center"/>
            <w:hideMark/>
          </w:tcPr>
          <w:p w14:paraId="70584F57" w14:textId="77777777" w:rsidR="003F4D35" w:rsidRDefault="003F4D35" w:rsidP="009F4BE9">
            <w:pPr>
              <w:jc w:val="center"/>
              <w:rPr>
                <w:rFonts w:ascii="DengXian" w:eastAsia="DengXian" w:hAnsi="DengXian"/>
                <w:b/>
                <w:bCs/>
                <w:color w:val="000000"/>
              </w:rPr>
            </w:pPr>
            <w:r>
              <w:rPr>
                <w:rFonts w:ascii="DengXian" w:eastAsia="DengXian" w:hAnsi="DengXian" w:hint="eastAsia"/>
                <w:b/>
                <w:bCs/>
                <w:color w:val="000000"/>
              </w:rPr>
              <w:t>Remark</w:t>
            </w:r>
          </w:p>
        </w:tc>
      </w:tr>
      <w:tr w:rsidR="003F4D35" w14:paraId="60788E1A"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70B00B1"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INVOICE_NO</w:t>
            </w:r>
          </w:p>
        </w:tc>
        <w:tc>
          <w:tcPr>
            <w:tcW w:w="2180" w:type="dxa"/>
            <w:tcBorders>
              <w:top w:val="nil"/>
              <w:left w:val="nil"/>
              <w:bottom w:val="single" w:sz="4" w:space="0" w:color="auto"/>
              <w:right w:val="single" w:sz="4" w:space="0" w:color="auto"/>
            </w:tcBorders>
            <w:shd w:val="clear" w:color="auto" w:fill="auto"/>
            <w:noWrap/>
            <w:vAlign w:val="bottom"/>
            <w:hideMark/>
          </w:tcPr>
          <w:p w14:paraId="6C265B6B"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ORDERNO</w:t>
            </w:r>
          </w:p>
        </w:tc>
        <w:tc>
          <w:tcPr>
            <w:tcW w:w="1620" w:type="dxa"/>
            <w:tcBorders>
              <w:top w:val="nil"/>
              <w:left w:val="nil"/>
              <w:bottom w:val="single" w:sz="4" w:space="0" w:color="auto"/>
              <w:right w:val="single" w:sz="4" w:space="0" w:color="auto"/>
            </w:tcBorders>
            <w:shd w:val="clear" w:color="auto" w:fill="auto"/>
            <w:noWrap/>
            <w:vAlign w:val="bottom"/>
            <w:hideMark/>
          </w:tcPr>
          <w:p w14:paraId="168DFEE6" w14:textId="77777777" w:rsidR="003F4D35" w:rsidRDefault="003F4D35" w:rsidP="009F4BE9">
            <w:pPr>
              <w:jc w:val="center"/>
              <w:rPr>
                <w:rFonts w:ascii="DengXian" w:eastAsia="DengXian" w:hAnsi="DengXian"/>
                <w:color w:val="000000"/>
                <w:sz w:val="20"/>
                <w:szCs w:val="20"/>
              </w:rPr>
            </w:pPr>
            <w:r>
              <w:rPr>
                <w:rFonts w:ascii="DengXian" w:eastAsia="DengXian" w:hAnsi="DengXian" w:hint="eastAsia"/>
                <w:color w:val="000000"/>
                <w:sz w:val="20"/>
                <w:szCs w:val="20"/>
              </w:rPr>
              <w:t>refund-TXNID</w:t>
            </w:r>
          </w:p>
        </w:tc>
      </w:tr>
      <w:tr w:rsidR="003F4D35" w14:paraId="48E93966"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BF05F67"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BATCH_NO</w:t>
            </w:r>
          </w:p>
        </w:tc>
        <w:tc>
          <w:tcPr>
            <w:tcW w:w="2180" w:type="dxa"/>
            <w:tcBorders>
              <w:top w:val="nil"/>
              <w:left w:val="nil"/>
              <w:bottom w:val="single" w:sz="4" w:space="0" w:color="auto"/>
              <w:right w:val="single" w:sz="4" w:space="0" w:color="auto"/>
            </w:tcBorders>
            <w:shd w:val="clear" w:color="auto" w:fill="auto"/>
            <w:noWrap/>
            <w:vAlign w:val="bottom"/>
            <w:hideMark/>
          </w:tcPr>
          <w:p w14:paraId="1F88B1BC"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BATCHNO</w:t>
            </w:r>
          </w:p>
        </w:tc>
        <w:tc>
          <w:tcPr>
            <w:tcW w:w="1620" w:type="dxa"/>
            <w:tcBorders>
              <w:top w:val="nil"/>
              <w:left w:val="nil"/>
              <w:bottom w:val="single" w:sz="4" w:space="0" w:color="auto"/>
              <w:right w:val="single" w:sz="4" w:space="0" w:color="auto"/>
            </w:tcBorders>
            <w:shd w:val="clear" w:color="auto" w:fill="auto"/>
            <w:noWrap/>
            <w:vAlign w:val="bottom"/>
            <w:hideMark/>
          </w:tcPr>
          <w:p w14:paraId="5A173F6E" w14:textId="610B5E9B" w:rsidR="003F4D35" w:rsidRDefault="003F4D35" w:rsidP="009F4BE9">
            <w:pPr>
              <w:jc w:val="center"/>
              <w:rPr>
                <w:rFonts w:ascii="DengXian" w:eastAsia="DengXian" w:hAnsi="DengXian"/>
                <w:color w:val="000000"/>
                <w:sz w:val="20"/>
                <w:szCs w:val="20"/>
              </w:rPr>
            </w:pPr>
          </w:p>
        </w:tc>
      </w:tr>
      <w:tr w:rsidR="003F4D35" w14:paraId="69BCE403"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64BE11C"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lastRenderedPageBreak/>
              <w:t>ORDER_DATE</w:t>
            </w:r>
          </w:p>
        </w:tc>
        <w:tc>
          <w:tcPr>
            <w:tcW w:w="2180" w:type="dxa"/>
            <w:tcBorders>
              <w:top w:val="nil"/>
              <w:left w:val="nil"/>
              <w:bottom w:val="single" w:sz="4" w:space="0" w:color="auto"/>
              <w:right w:val="single" w:sz="4" w:space="0" w:color="auto"/>
            </w:tcBorders>
            <w:shd w:val="clear" w:color="auto" w:fill="auto"/>
            <w:noWrap/>
            <w:vAlign w:val="bottom"/>
            <w:hideMark/>
          </w:tcPr>
          <w:p w14:paraId="1807CDF5"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TXNDATE</w:t>
            </w:r>
          </w:p>
        </w:tc>
        <w:tc>
          <w:tcPr>
            <w:tcW w:w="1620" w:type="dxa"/>
            <w:tcBorders>
              <w:top w:val="nil"/>
              <w:left w:val="nil"/>
              <w:bottom w:val="single" w:sz="4" w:space="0" w:color="auto"/>
              <w:right w:val="single" w:sz="4" w:space="0" w:color="auto"/>
            </w:tcBorders>
            <w:shd w:val="clear" w:color="auto" w:fill="auto"/>
            <w:noWrap/>
            <w:vAlign w:val="bottom"/>
            <w:hideMark/>
          </w:tcPr>
          <w:p w14:paraId="7E750139" w14:textId="0C3946A0" w:rsidR="003F4D35" w:rsidRDefault="003F4D35" w:rsidP="009F4BE9">
            <w:pPr>
              <w:jc w:val="center"/>
              <w:rPr>
                <w:rFonts w:ascii="DengXian" w:eastAsia="DengXian" w:hAnsi="DengXian"/>
                <w:color w:val="000000"/>
                <w:sz w:val="20"/>
                <w:szCs w:val="20"/>
              </w:rPr>
            </w:pPr>
          </w:p>
        </w:tc>
      </w:tr>
      <w:tr w:rsidR="003F4D35" w14:paraId="691CF402"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E842E1F"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ORDER_TIME</w:t>
            </w:r>
          </w:p>
        </w:tc>
        <w:tc>
          <w:tcPr>
            <w:tcW w:w="2180" w:type="dxa"/>
            <w:tcBorders>
              <w:top w:val="nil"/>
              <w:left w:val="nil"/>
              <w:bottom w:val="single" w:sz="4" w:space="0" w:color="auto"/>
              <w:right w:val="single" w:sz="4" w:space="0" w:color="auto"/>
            </w:tcBorders>
            <w:shd w:val="clear" w:color="auto" w:fill="auto"/>
            <w:noWrap/>
            <w:vAlign w:val="bottom"/>
            <w:hideMark/>
          </w:tcPr>
          <w:p w14:paraId="7FEA055E"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TXNTIME</w:t>
            </w:r>
          </w:p>
        </w:tc>
        <w:tc>
          <w:tcPr>
            <w:tcW w:w="1620" w:type="dxa"/>
            <w:tcBorders>
              <w:top w:val="nil"/>
              <w:left w:val="nil"/>
              <w:bottom w:val="single" w:sz="4" w:space="0" w:color="auto"/>
              <w:right w:val="single" w:sz="4" w:space="0" w:color="auto"/>
            </w:tcBorders>
            <w:shd w:val="clear" w:color="auto" w:fill="auto"/>
            <w:noWrap/>
            <w:vAlign w:val="bottom"/>
            <w:hideMark/>
          </w:tcPr>
          <w:p w14:paraId="4FDCEA7F" w14:textId="0C572FE9" w:rsidR="003F4D35" w:rsidRDefault="003F4D35" w:rsidP="009F4BE9">
            <w:pPr>
              <w:jc w:val="center"/>
              <w:rPr>
                <w:rFonts w:ascii="DengXian" w:eastAsia="DengXian" w:hAnsi="DengXian"/>
                <w:color w:val="000000"/>
                <w:sz w:val="20"/>
                <w:szCs w:val="20"/>
              </w:rPr>
            </w:pPr>
          </w:p>
        </w:tc>
      </w:tr>
      <w:tr w:rsidR="003F4D35" w14:paraId="07580CC5"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6C9E3D2"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PAYMENT_DATE+PAYMENT_TIME</w:t>
            </w:r>
          </w:p>
        </w:tc>
        <w:tc>
          <w:tcPr>
            <w:tcW w:w="2180" w:type="dxa"/>
            <w:tcBorders>
              <w:top w:val="nil"/>
              <w:left w:val="nil"/>
              <w:bottom w:val="single" w:sz="4" w:space="0" w:color="auto"/>
              <w:right w:val="single" w:sz="4" w:space="0" w:color="auto"/>
            </w:tcBorders>
            <w:shd w:val="clear" w:color="auto" w:fill="auto"/>
            <w:noWrap/>
            <w:vAlign w:val="bottom"/>
            <w:hideMark/>
          </w:tcPr>
          <w:p w14:paraId="5A35A2C3"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PAYMENTDATETIME</w:t>
            </w:r>
          </w:p>
        </w:tc>
        <w:tc>
          <w:tcPr>
            <w:tcW w:w="1620" w:type="dxa"/>
            <w:tcBorders>
              <w:top w:val="nil"/>
              <w:left w:val="nil"/>
              <w:bottom w:val="single" w:sz="4" w:space="0" w:color="auto"/>
              <w:right w:val="single" w:sz="4" w:space="0" w:color="auto"/>
            </w:tcBorders>
            <w:shd w:val="clear" w:color="auto" w:fill="auto"/>
            <w:noWrap/>
            <w:vAlign w:val="bottom"/>
            <w:hideMark/>
          </w:tcPr>
          <w:p w14:paraId="56B20AE0" w14:textId="07D5B193" w:rsidR="003F4D35" w:rsidRDefault="003F4D35" w:rsidP="009F4BE9">
            <w:pPr>
              <w:jc w:val="center"/>
              <w:rPr>
                <w:rFonts w:ascii="DengXian" w:eastAsia="DengXian" w:hAnsi="DengXian"/>
                <w:color w:val="000000"/>
                <w:sz w:val="20"/>
                <w:szCs w:val="20"/>
              </w:rPr>
            </w:pPr>
          </w:p>
        </w:tc>
      </w:tr>
      <w:tr w:rsidR="003F4D35" w14:paraId="4F232D89"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7EE896D"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MERCHANT_ID</w:t>
            </w:r>
          </w:p>
        </w:tc>
        <w:tc>
          <w:tcPr>
            <w:tcW w:w="2180" w:type="dxa"/>
            <w:tcBorders>
              <w:top w:val="nil"/>
              <w:left w:val="nil"/>
              <w:bottom w:val="single" w:sz="4" w:space="0" w:color="auto"/>
              <w:right w:val="single" w:sz="4" w:space="0" w:color="auto"/>
            </w:tcBorders>
            <w:shd w:val="clear" w:color="auto" w:fill="auto"/>
            <w:noWrap/>
            <w:vAlign w:val="bottom"/>
            <w:hideMark/>
          </w:tcPr>
          <w:p w14:paraId="751B0CB6"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MERID</w:t>
            </w:r>
          </w:p>
        </w:tc>
        <w:tc>
          <w:tcPr>
            <w:tcW w:w="1620" w:type="dxa"/>
            <w:tcBorders>
              <w:top w:val="nil"/>
              <w:left w:val="nil"/>
              <w:bottom w:val="single" w:sz="4" w:space="0" w:color="auto"/>
              <w:right w:val="single" w:sz="4" w:space="0" w:color="auto"/>
            </w:tcBorders>
            <w:shd w:val="clear" w:color="auto" w:fill="auto"/>
            <w:noWrap/>
            <w:vAlign w:val="bottom"/>
            <w:hideMark/>
          </w:tcPr>
          <w:p w14:paraId="29C39476" w14:textId="2C0A0329" w:rsidR="003F4D35" w:rsidRDefault="003F4D35" w:rsidP="009F4BE9">
            <w:pPr>
              <w:jc w:val="center"/>
              <w:rPr>
                <w:rFonts w:ascii="DengXian" w:eastAsia="DengXian" w:hAnsi="DengXian"/>
                <w:color w:val="000000"/>
                <w:sz w:val="20"/>
                <w:szCs w:val="20"/>
              </w:rPr>
            </w:pPr>
          </w:p>
        </w:tc>
      </w:tr>
      <w:tr w:rsidR="003F4D35" w14:paraId="13C4C7F8"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396C33A"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PAYMENT_TYPE</w:t>
            </w:r>
          </w:p>
        </w:tc>
        <w:tc>
          <w:tcPr>
            <w:tcW w:w="2180" w:type="dxa"/>
            <w:tcBorders>
              <w:top w:val="nil"/>
              <w:left w:val="nil"/>
              <w:bottom w:val="single" w:sz="4" w:space="0" w:color="auto"/>
              <w:right w:val="single" w:sz="4" w:space="0" w:color="auto"/>
            </w:tcBorders>
            <w:shd w:val="clear" w:color="auto" w:fill="auto"/>
            <w:noWrap/>
            <w:vAlign w:val="bottom"/>
            <w:hideMark/>
          </w:tcPr>
          <w:p w14:paraId="19CC5579"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PAYTYPE</w:t>
            </w:r>
          </w:p>
        </w:tc>
        <w:tc>
          <w:tcPr>
            <w:tcW w:w="1620" w:type="dxa"/>
            <w:tcBorders>
              <w:top w:val="nil"/>
              <w:left w:val="nil"/>
              <w:bottom w:val="single" w:sz="4" w:space="0" w:color="auto"/>
              <w:right w:val="single" w:sz="4" w:space="0" w:color="auto"/>
            </w:tcBorders>
            <w:shd w:val="clear" w:color="auto" w:fill="auto"/>
            <w:noWrap/>
            <w:vAlign w:val="bottom"/>
            <w:hideMark/>
          </w:tcPr>
          <w:p w14:paraId="4EF7CEC9" w14:textId="1727FC8F" w:rsidR="003F4D35" w:rsidRDefault="003F4D35" w:rsidP="009F4BE9">
            <w:pPr>
              <w:jc w:val="center"/>
              <w:rPr>
                <w:rFonts w:ascii="DengXian" w:eastAsia="DengXian" w:hAnsi="DengXian"/>
                <w:color w:val="000000"/>
                <w:sz w:val="20"/>
                <w:szCs w:val="20"/>
              </w:rPr>
            </w:pPr>
          </w:p>
        </w:tc>
      </w:tr>
      <w:tr w:rsidR="003F4D35" w14:paraId="7AF12E3A"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F382B7D"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PAYMENT_CHANNEL</w:t>
            </w:r>
          </w:p>
        </w:tc>
        <w:tc>
          <w:tcPr>
            <w:tcW w:w="2180" w:type="dxa"/>
            <w:tcBorders>
              <w:top w:val="nil"/>
              <w:left w:val="nil"/>
              <w:bottom w:val="single" w:sz="4" w:space="0" w:color="auto"/>
              <w:right w:val="single" w:sz="4" w:space="0" w:color="auto"/>
            </w:tcBorders>
            <w:shd w:val="clear" w:color="auto" w:fill="auto"/>
            <w:noWrap/>
            <w:vAlign w:val="bottom"/>
            <w:hideMark/>
          </w:tcPr>
          <w:p w14:paraId="28E955AB"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PMTCHAN</w:t>
            </w:r>
          </w:p>
        </w:tc>
        <w:tc>
          <w:tcPr>
            <w:tcW w:w="1620" w:type="dxa"/>
            <w:tcBorders>
              <w:top w:val="nil"/>
              <w:left w:val="nil"/>
              <w:bottom w:val="single" w:sz="4" w:space="0" w:color="auto"/>
              <w:right w:val="single" w:sz="4" w:space="0" w:color="auto"/>
            </w:tcBorders>
            <w:shd w:val="clear" w:color="auto" w:fill="auto"/>
            <w:noWrap/>
            <w:vAlign w:val="bottom"/>
            <w:hideMark/>
          </w:tcPr>
          <w:p w14:paraId="1A885352" w14:textId="7410CA6B" w:rsidR="003F4D35" w:rsidRDefault="003F4D35" w:rsidP="009F4BE9">
            <w:pPr>
              <w:jc w:val="center"/>
              <w:rPr>
                <w:rFonts w:ascii="DengXian" w:eastAsia="DengXian" w:hAnsi="DengXian"/>
                <w:color w:val="000000"/>
                <w:sz w:val="20"/>
                <w:szCs w:val="20"/>
              </w:rPr>
            </w:pPr>
          </w:p>
        </w:tc>
      </w:tr>
      <w:tr w:rsidR="003F4D35" w14:paraId="6F20942E"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187652E"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AMOUNT</w:t>
            </w:r>
          </w:p>
        </w:tc>
        <w:tc>
          <w:tcPr>
            <w:tcW w:w="2180" w:type="dxa"/>
            <w:tcBorders>
              <w:top w:val="nil"/>
              <w:left w:val="nil"/>
              <w:bottom w:val="single" w:sz="4" w:space="0" w:color="auto"/>
              <w:right w:val="single" w:sz="4" w:space="0" w:color="auto"/>
            </w:tcBorders>
            <w:shd w:val="clear" w:color="auto" w:fill="auto"/>
            <w:noWrap/>
            <w:vAlign w:val="bottom"/>
            <w:hideMark/>
          </w:tcPr>
          <w:p w14:paraId="12413DCD"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TXNAMT</w:t>
            </w:r>
          </w:p>
        </w:tc>
        <w:tc>
          <w:tcPr>
            <w:tcW w:w="1620" w:type="dxa"/>
            <w:tcBorders>
              <w:top w:val="nil"/>
              <w:left w:val="nil"/>
              <w:bottom w:val="single" w:sz="4" w:space="0" w:color="auto"/>
              <w:right w:val="single" w:sz="4" w:space="0" w:color="auto"/>
            </w:tcBorders>
            <w:shd w:val="clear" w:color="auto" w:fill="auto"/>
            <w:noWrap/>
            <w:vAlign w:val="bottom"/>
            <w:hideMark/>
          </w:tcPr>
          <w:p w14:paraId="6BEC9BC4" w14:textId="43326E38" w:rsidR="003F4D35" w:rsidRDefault="003F4D35" w:rsidP="009F4BE9">
            <w:pPr>
              <w:jc w:val="center"/>
              <w:rPr>
                <w:rFonts w:ascii="DengXian" w:eastAsia="DengXian" w:hAnsi="DengXian"/>
                <w:color w:val="000000"/>
                <w:sz w:val="20"/>
                <w:szCs w:val="20"/>
              </w:rPr>
            </w:pPr>
          </w:p>
        </w:tc>
      </w:tr>
      <w:tr w:rsidR="003F4D35" w14:paraId="22DAD08D"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FE18ACB"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AMOUNT-PAYIN_AMOUNT</w:t>
            </w:r>
          </w:p>
        </w:tc>
        <w:tc>
          <w:tcPr>
            <w:tcW w:w="2180" w:type="dxa"/>
            <w:tcBorders>
              <w:top w:val="nil"/>
              <w:left w:val="nil"/>
              <w:bottom w:val="single" w:sz="4" w:space="0" w:color="auto"/>
              <w:right w:val="single" w:sz="4" w:space="0" w:color="auto"/>
            </w:tcBorders>
            <w:shd w:val="clear" w:color="auto" w:fill="auto"/>
            <w:noWrap/>
            <w:vAlign w:val="bottom"/>
            <w:hideMark/>
          </w:tcPr>
          <w:p w14:paraId="1A965EBF"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AGTFEE</w:t>
            </w:r>
          </w:p>
        </w:tc>
        <w:tc>
          <w:tcPr>
            <w:tcW w:w="1620" w:type="dxa"/>
            <w:tcBorders>
              <w:top w:val="nil"/>
              <w:left w:val="nil"/>
              <w:bottom w:val="single" w:sz="4" w:space="0" w:color="auto"/>
              <w:right w:val="single" w:sz="4" w:space="0" w:color="auto"/>
            </w:tcBorders>
            <w:shd w:val="clear" w:color="auto" w:fill="auto"/>
            <w:noWrap/>
            <w:vAlign w:val="bottom"/>
            <w:hideMark/>
          </w:tcPr>
          <w:p w14:paraId="15BD866D" w14:textId="00BB4439" w:rsidR="003F4D35" w:rsidRDefault="003F4D35" w:rsidP="009F4BE9">
            <w:pPr>
              <w:jc w:val="center"/>
              <w:rPr>
                <w:rFonts w:ascii="DengXian" w:eastAsia="DengXian" w:hAnsi="DengXian"/>
                <w:color w:val="000000"/>
                <w:sz w:val="20"/>
                <w:szCs w:val="20"/>
              </w:rPr>
            </w:pPr>
          </w:p>
        </w:tc>
      </w:tr>
      <w:tr w:rsidR="003F4D35" w14:paraId="160A73AC"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F7F799B"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CurrencyCode</w:t>
            </w:r>
          </w:p>
        </w:tc>
        <w:tc>
          <w:tcPr>
            <w:tcW w:w="2180" w:type="dxa"/>
            <w:tcBorders>
              <w:top w:val="nil"/>
              <w:left w:val="nil"/>
              <w:bottom w:val="single" w:sz="4" w:space="0" w:color="auto"/>
              <w:right w:val="single" w:sz="4" w:space="0" w:color="auto"/>
            </w:tcBorders>
            <w:shd w:val="clear" w:color="auto" w:fill="auto"/>
            <w:noWrap/>
            <w:vAlign w:val="bottom"/>
            <w:hideMark/>
          </w:tcPr>
          <w:p w14:paraId="1868F49F"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TXNCRY</w:t>
            </w:r>
          </w:p>
        </w:tc>
        <w:tc>
          <w:tcPr>
            <w:tcW w:w="1620" w:type="dxa"/>
            <w:tcBorders>
              <w:top w:val="nil"/>
              <w:left w:val="nil"/>
              <w:bottom w:val="single" w:sz="4" w:space="0" w:color="auto"/>
              <w:right w:val="single" w:sz="4" w:space="0" w:color="auto"/>
            </w:tcBorders>
            <w:shd w:val="clear" w:color="auto" w:fill="auto"/>
            <w:noWrap/>
            <w:vAlign w:val="bottom"/>
            <w:hideMark/>
          </w:tcPr>
          <w:p w14:paraId="0D7D2BEA" w14:textId="2B34E512" w:rsidR="003F4D35" w:rsidRDefault="003F4D35" w:rsidP="009F4BE9">
            <w:pPr>
              <w:jc w:val="center"/>
              <w:rPr>
                <w:rFonts w:ascii="DengXian" w:eastAsia="DengXian" w:hAnsi="DengXian"/>
                <w:color w:val="000000"/>
                <w:sz w:val="20"/>
                <w:szCs w:val="20"/>
              </w:rPr>
            </w:pPr>
          </w:p>
        </w:tc>
      </w:tr>
      <w:tr w:rsidR="003F4D35" w14:paraId="320C22A3"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A0441C9"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Approval_code</w:t>
            </w:r>
          </w:p>
        </w:tc>
        <w:tc>
          <w:tcPr>
            <w:tcW w:w="2180" w:type="dxa"/>
            <w:tcBorders>
              <w:top w:val="nil"/>
              <w:left w:val="nil"/>
              <w:bottom w:val="single" w:sz="4" w:space="0" w:color="auto"/>
              <w:right w:val="single" w:sz="4" w:space="0" w:color="auto"/>
            </w:tcBorders>
            <w:shd w:val="clear" w:color="auto" w:fill="auto"/>
            <w:noWrap/>
            <w:vAlign w:val="bottom"/>
            <w:hideMark/>
          </w:tcPr>
          <w:p w14:paraId="005C8D9F"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APRVCODE</w:t>
            </w:r>
          </w:p>
        </w:tc>
        <w:tc>
          <w:tcPr>
            <w:tcW w:w="1620" w:type="dxa"/>
            <w:tcBorders>
              <w:top w:val="nil"/>
              <w:left w:val="nil"/>
              <w:bottom w:val="single" w:sz="4" w:space="0" w:color="auto"/>
              <w:right w:val="single" w:sz="4" w:space="0" w:color="auto"/>
            </w:tcBorders>
            <w:shd w:val="clear" w:color="auto" w:fill="auto"/>
            <w:noWrap/>
            <w:vAlign w:val="bottom"/>
            <w:hideMark/>
          </w:tcPr>
          <w:p w14:paraId="79B1B8D1" w14:textId="2744BD62" w:rsidR="003F4D35" w:rsidRDefault="003F4D35" w:rsidP="009F4BE9">
            <w:pPr>
              <w:jc w:val="center"/>
              <w:rPr>
                <w:rFonts w:ascii="DengXian" w:eastAsia="DengXian" w:hAnsi="DengXian"/>
                <w:color w:val="000000"/>
                <w:sz w:val="20"/>
                <w:szCs w:val="20"/>
              </w:rPr>
            </w:pPr>
          </w:p>
        </w:tc>
      </w:tr>
      <w:tr w:rsidR="003F4D35" w14:paraId="338A50E0"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699A10F" w14:textId="634219F1" w:rsidR="003F4D35" w:rsidRDefault="000F52B6" w:rsidP="003F4D35">
            <w:pPr>
              <w:jc w:val="center"/>
              <w:rPr>
                <w:rFonts w:ascii="DengXian" w:eastAsia="DengXian" w:hAnsi="DengXian"/>
                <w:color w:val="000000"/>
                <w:sz w:val="20"/>
                <w:szCs w:val="20"/>
              </w:rPr>
            </w:pPr>
            <w:r>
              <w:rPr>
                <w:rFonts w:ascii="DengXian" w:eastAsia="DengXian" w:hAnsi="DengXian" w:hint="eastAsia"/>
                <w:color w:val="000000"/>
                <w:sz w:val="20"/>
                <w:szCs w:val="20"/>
              </w:rPr>
              <w:t>ECI</w:t>
            </w:r>
          </w:p>
        </w:tc>
        <w:tc>
          <w:tcPr>
            <w:tcW w:w="2180" w:type="dxa"/>
            <w:tcBorders>
              <w:top w:val="nil"/>
              <w:left w:val="nil"/>
              <w:bottom w:val="single" w:sz="4" w:space="0" w:color="auto"/>
              <w:right w:val="single" w:sz="4" w:space="0" w:color="auto"/>
            </w:tcBorders>
            <w:shd w:val="clear" w:color="auto" w:fill="auto"/>
            <w:noWrap/>
            <w:vAlign w:val="bottom"/>
            <w:hideMark/>
          </w:tcPr>
          <w:p w14:paraId="1EC467C3"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ECI</w:t>
            </w:r>
          </w:p>
        </w:tc>
        <w:tc>
          <w:tcPr>
            <w:tcW w:w="1620" w:type="dxa"/>
            <w:tcBorders>
              <w:top w:val="nil"/>
              <w:left w:val="nil"/>
              <w:bottom w:val="single" w:sz="4" w:space="0" w:color="auto"/>
              <w:right w:val="single" w:sz="4" w:space="0" w:color="auto"/>
            </w:tcBorders>
            <w:shd w:val="clear" w:color="auto" w:fill="auto"/>
            <w:noWrap/>
            <w:vAlign w:val="bottom"/>
            <w:hideMark/>
          </w:tcPr>
          <w:p w14:paraId="6FCD56DD" w14:textId="13220F6A" w:rsidR="003F4D35" w:rsidRDefault="003F4D35" w:rsidP="003F4D35">
            <w:pPr>
              <w:jc w:val="center"/>
              <w:rPr>
                <w:rFonts w:ascii="DengXian" w:eastAsia="DengXian" w:hAnsi="DengXian"/>
                <w:color w:val="000000"/>
                <w:sz w:val="20"/>
                <w:szCs w:val="20"/>
              </w:rPr>
            </w:pPr>
          </w:p>
        </w:tc>
      </w:tr>
      <w:tr w:rsidR="003F4D35" w14:paraId="623DB58D" w14:textId="77777777" w:rsidTr="003F4D35">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5C4D6D20"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TxnID</w:t>
            </w:r>
          </w:p>
        </w:tc>
        <w:tc>
          <w:tcPr>
            <w:tcW w:w="2180" w:type="dxa"/>
            <w:tcBorders>
              <w:top w:val="nil"/>
              <w:left w:val="nil"/>
              <w:bottom w:val="single" w:sz="4" w:space="0" w:color="auto"/>
              <w:right w:val="single" w:sz="4" w:space="0" w:color="auto"/>
            </w:tcBorders>
            <w:shd w:val="clear" w:color="auto" w:fill="auto"/>
            <w:noWrap/>
            <w:vAlign w:val="bottom"/>
            <w:hideMark/>
          </w:tcPr>
          <w:p w14:paraId="216056F8" w14:textId="77777777" w:rsidR="003F4D35" w:rsidRDefault="003F4D35" w:rsidP="003F4D35">
            <w:pPr>
              <w:jc w:val="center"/>
              <w:rPr>
                <w:rFonts w:ascii="DengXian" w:eastAsia="DengXian" w:hAnsi="DengXian"/>
                <w:color w:val="000000"/>
                <w:sz w:val="20"/>
                <w:szCs w:val="20"/>
              </w:rPr>
            </w:pPr>
            <w:r>
              <w:rPr>
                <w:rFonts w:ascii="DengXian" w:eastAsia="DengXian" w:hAnsi="DengXian" w:hint="eastAsia"/>
                <w:color w:val="000000"/>
                <w:sz w:val="20"/>
                <w:szCs w:val="20"/>
              </w:rPr>
              <w:t>PAYMENTCODE</w:t>
            </w:r>
          </w:p>
        </w:tc>
        <w:tc>
          <w:tcPr>
            <w:tcW w:w="1620" w:type="dxa"/>
            <w:tcBorders>
              <w:top w:val="nil"/>
              <w:left w:val="nil"/>
              <w:bottom w:val="single" w:sz="4" w:space="0" w:color="auto"/>
              <w:right w:val="single" w:sz="4" w:space="0" w:color="auto"/>
            </w:tcBorders>
            <w:shd w:val="clear" w:color="auto" w:fill="auto"/>
            <w:noWrap/>
            <w:vAlign w:val="bottom"/>
            <w:hideMark/>
          </w:tcPr>
          <w:p w14:paraId="07F5229E" w14:textId="133DC037" w:rsidR="003F4D35" w:rsidRDefault="003F4D35" w:rsidP="005012B4">
            <w:pPr>
              <w:jc w:val="center"/>
              <w:rPr>
                <w:rFonts w:ascii="DengXian" w:eastAsia="DengXian" w:hAnsi="DengXian"/>
                <w:color w:val="000000"/>
                <w:sz w:val="20"/>
                <w:szCs w:val="20"/>
              </w:rPr>
            </w:pPr>
          </w:p>
        </w:tc>
      </w:tr>
    </w:tbl>
    <w:p w14:paraId="712EF4A6" w14:textId="77777777" w:rsidR="003F4D35" w:rsidRDefault="003F4D35" w:rsidP="00C92454">
      <w:pPr>
        <w:ind w:left="567"/>
        <w:rPr>
          <w:rFonts w:ascii="Arial" w:hAnsi="Arial" w:cs="Arial"/>
        </w:rPr>
      </w:pPr>
    </w:p>
    <w:p w14:paraId="2B6B3B5D" w14:textId="77777777" w:rsidR="00D42EA5" w:rsidRDefault="003F4D35" w:rsidP="003F4D35">
      <w:pPr>
        <w:numPr>
          <w:ilvl w:val="1"/>
          <w:numId w:val="8"/>
        </w:numPr>
        <w:rPr>
          <w:rFonts w:ascii="Arial" w:hAnsi="Arial" w:cs="Arial"/>
        </w:rPr>
      </w:pPr>
      <w:r>
        <w:rPr>
          <w:rFonts w:ascii="Arial" w:hAnsi="Arial" w:cs="Arial" w:hint="eastAsia"/>
        </w:rPr>
        <w:t>DCMS</w:t>
      </w:r>
      <w:r w:rsidRPr="00F441B6">
        <w:rPr>
          <w:rFonts w:ascii="Arial" w:hAnsi="Arial" w:cs="Arial"/>
        </w:rPr>
        <w:t xml:space="preserve"> </w:t>
      </w:r>
      <w:r>
        <w:rPr>
          <w:rFonts w:ascii="Arial" w:hAnsi="Arial" w:cs="Arial"/>
        </w:rPr>
        <w:t>retrieve</w:t>
      </w:r>
      <w:r>
        <w:rPr>
          <w:rFonts w:ascii="Arial" w:hAnsi="Arial" w:cs="Arial" w:hint="eastAsia"/>
        </w:rPr>
        <w:t>s</w:t>
      </w:r>
      <w:r>
        <w:rPr>
          <w:rFonts w:ascii="Arial" w:hAnsi="Arial" w:cs="Arial"/>
        </w:rPr>
        <w:t xml:space="preserve"> the </w:t>
      </w:r>
      <w:r>
        <w:rPr>
          <w:rFonts w:ascii="Arial" w:hAnsi="Arial" w:cs="Arial" w:hint="eastAsia"/>
        </w:rPr>
        <w:t>DOKU recon</w:t>
      </w:r>
      <w:r>
        <w:rPr>
          <w:rFonts w:ascii="Arial" w:hAnsi="Arial" w:cs="Arial"/>
        </w:rPr>
        <w:t xml:space="preserve"> file and do reconciliation with its own transaction records</w:t>
      </w:r>
      <w:r>
        <w:rPr>
          <w:rFonts w:ascii="Arial" w:hAnsi="Arial" w:cs="Arial" w:hint="eastAsia"/>
        </w:rPr>
        <w:t xml:space="preserve"> in DB</w:t>
      </w:r>
      <w:r>
        <w:rPr>
          <w:rFonts w:ascii="Arial" w:hAnsi="Arial" w:cs="Arial"/>
        </w:rPr>
        <w:t xml:space="preserve"> and updates </w:t>
      </w:r>
      <w:r>
        <w:rPr>
          <w:rFonts w:ascii="Arial" w:hAnsi="Arial" w:cs="Arial" w:hint="eastAsia"/>
        </w:rPr>
        <w:t xml:space="preserve">table </w:t>
      </w:r>
      <w:r>
        <w:rPr>
          <w:rFonts w:ascii="Arial" w:hAnsi="Arial" w:cs="Arial"/>
        </w:rPr>
        <w:t>mc_txn</w:t>
      </w:r>
      <w:r>
        <w:rPr>
          <w:rFonts w:ascii="Arial" w:hAnsi="Arial" w:cs="Arial" w:hint="eastAsia"/>
        </w:rPr>
        <w:t>_id</w:t>
      </w:r>
      <w:r w:rsidR="00D42EA5">
        <w:rPr>
          <w:rFonts w:ascii="Arial" w:hAnsi="Arial" w:cs="Arial"/>
        </w:rPr>
        <w:t>:</w:t>
      </w:r>
    </w:p>
    <w:tbl>
      <w:tblPr>
        <w:tblW w:w="5420" w:type="dxa"/>
        <w:tblLook w:val="04A0" w:firstRow="1" w:lastRow="0" w:firstColumn="1" w:lastColumn="0" w:noHBand="0" w:noVBand="1"/>
      </w:tblPr>
      <w:tblGrid>
        <w:gridCol w:w="3240"/>
        <w:gridCol w:w="2180"/>
      </w:tblGrid>
      <w:tr w:rsidR="00CA1504" w14:paraId="23097146" w14:textId="77777777" w:rsidTr="00CA1504">
        <w:trPr>
          <w:trHeight w:val="460"/>
        </w:trPr>
        <w:tc>
          <w:tcPr>
            <w:tcW w:w="3240" w:type="dxa"/>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78238585" w14:textId="77777777" w:rsidR="00CA1504" w:rsidRDefault="00CA1504">
            <w:pPr>
              <w:jc w:val="center"/>
              <w:rPr>
                <w:rFonts w:ascii="DengXian" w:eastAsia="DengXian" w:hAnsi="DengXian"/>
                <w:b/>
                <w:bCs/>
                <w:color w:val="000000"/>
              </w:rPr>
            </w:pPr>
            <w:r>
              <w:rPr>
                <w:rFonts w:ascii="DengXian" w:eastAsia="DengXian" w:hAnsi="DengXian" w:hint="eastAsia"/>
                <w:b/>
                <w:bCs/>
                <w:color w:val="000000"/>
              </w:rPr>
              <w:t xml:space="preserve">DOKU Recon File </w:t>
            </w:r>
          </w:p>
        </w:tc>
        <w:tc>
          <w:tcPr>
            <w:tcW w:w="2180" w:type="dxa"/>
            <w:tcBorders>
              <w:top w:val="single" w:sz="4" w:space="0" w:color="auto"/>
              <w:left w:val="nil"/>
              <w:bottom w:val="single" w:sz="4" w:space="0" w:color="auto"/>
              <w:right w:val="single" w:sz="4" w:space="0" w:color="auto"/>
            </w:tcBorders>
            <w:shd w:val="clear" w:color="000000" w:fill="00B0F0"/>
            <w:noWrap/>
            <w:vAlign w:val="center"/>
            <w:hideMark/>
          </w:tcPr>
          <w:p w14:paraId="05C649CA" w14:textId="77777777" w:rsidR="00CA1504" w:rsidRDefault="00CA1504">
            <w:pPr>
              <w:jc w:val="center"/>
              <w:rPr>
                <w:rFonts w:ascii="DengXian" w:eastAsia="DengXian" w:hAnsi="DengXian"/>
                <w:b/>
                <w:bCs/>
                <w:color w:val="000000"/>
              </w:rPr>
            </w:pPr>
            <w:r>
              <w:rPr>
                <w:rFonts w:ascii="DengXian" w:eastAsia="DengXian" w:hAnsi="DengXian" w:hint="eastAsia"/>
                <w:b/>
                <w:bCs/>
                <w:color w:val="000000"/>
              </w:rPr>
              <w:t>MC_TXN</w:t>
            </w:r>
          </w:p>
        </w:tc>
      </w:tr>
      <w:tr w:rsidR="00CA1504" w14:paraId="51EFEED5"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C4B4852"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TRANSIDMERCHANT</w:t>
            </w:r>
          </w:p>
        </w:tc>
        <w:tc>
          <w:tcPr>
            <w:tcW w:w="2180" w:type="dxa"/>
            <w:tcBorders>
              <w:top w:val="nil"/>
              <w:left w:val="nil"/>
              <w:bottom w:val="single" w:sz="4" w:space="0" w:color="auto"/>
              <w:right w:val="single" w:sz="4" w:space="0" w:color="auto"/>
            </w:tcBorders>
            <w:shd w:val="clear" w:color="auto" w:fill="auto"/>
            <w:noWrap/>
            <w:vAlign w:val="bottom"/>
            <w:hideMark/>
          </w:tcPr>
          <w:p w14:paraId="2F224CFA"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ORDERNO</w:t>
            </w:r>
          </w:p>
        </w:tc>
      </w:tr>
      <w:tr w:rsidR="00CA1504" w14:paraId="3BB0F8EE"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7CAA3D50"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BATCH ID</w:t>
            </w:r>
          </w:p>
        </w:tc>
        <w:tc>
          <w:tcPr>
            <w:tcW w:w="2180" w:type="dxa"/>
            <w:tcBorders>
              <w:top w:val="nil"/>
              <w:left w:val="nil"/>
              <w:bottom w:val="single" w:sz="4" w:space="0" w:color="auto"/>
              <w:right w:val="single" w:sz="4" w:space="0" w:color="auto"/>
            </w:tcBorders>
            <w:shd w:val="clear" w:color="auto" w:fill="auto"/>
            <w:noWrap/>
            <w:vAlign w:val="bottom"/>
            <w:hideMark/>
          </w:tcPr>
          <w:p w14:paraId="29FF2165"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BATCHNO</w:t>
            </w:r>
          </w:p>
        </w:tc>
      </w:tr>
      <w:tr w:rsidR="00CA1504" w14:paraId="3449D9A3"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F4AA91E"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MERCHANT NAME</w:t>
            </w:r>
          </w:p>
        </w:tc>
        <w:tc>
          <w:tcPr>
            <w:tcW w:w="2180" w:type="dxa"/>
            <w:tcBorders>
              <w:top w:val="nil"/>
              <w:left w:val="nil"/>
              <w:bottom w:val="single" w:sz="4" w:space="0" w:color="auto"/>
              <w:right w:val="single" w:sz="4" w:space="0" w:color="auto"/>
            </w:tcBorders>
            <w:shd w:val="clear" w:color="auto" w:fill="auto"/>
            <w:noWrap/>
            <w:vAlign w:val="bottom"/>
            <w:hideMark/>
          </w:tcPr>
          <w:p w14:paraId="3E469188"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MERNM</w:t>
            </w:r>
          </w:p>
        </w:tc>
      </w:tr>
      <w:tr w:rsidR="00CA1504" w14:paraId="75DBE54A"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02F03C8"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TRANSACTION DATE</w:t>
            </w:r>
          </w:p>
        </w:tc>
        <w:tc>
          <w:tcPr>
            <w:tcW w:w="2180" w:type="dxa"/>
            <w:tcBorders>
              <w:top w:val="nil"/>
              <w:left w:val="nil"/>
              <w:bottom w:val="single" w:sz="4" w:space="0" w:color="auto"/>
              <w:right w:val="single" w:sz="4" w:space="0" w:color="auto"/>
            </w:tcBorders>
            <w:shd w:val="clear" w:color="auto" w:fill="auto"/>
            <w:noWrap/>
            <w:vAlign w:val="bottom"/>
            <w:hideMark/>
          </w:tcPr>
          <w:p w14:paraId="76B0C0A8"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TXNDATE</w:t>
            </w:r>
          </w:p>
        </w:tc>
      </w:tr>
      <w:tr w:rsidR="00CA1504" w14:paraId="5DF3D20A"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0FF83641"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PAYMENT CHANNEL NAME</w:t>
            </w:r>
          </w:p>
        </w:tc>
        <w:tc>
          <w:tcPr>
            <w:tcW w:w="2180" w:type="dxa"/>
            <w:tcBorders>
              <w:top w:val="nil"/>
              <w:left w:val="nil"/>
              <w:bottom w:val="single" w:sz="4" w:space="0" w:color="auto"/>
              <w:right w:val="single" w:sz="4" w:space="0" w:color="auto"/>
            </w:tcBorders>
            <w:shd w:val="clear" w:color="auto" w:fill="auto"/>
            <w:noWrap/>
            <w:vAlign w:val="bottom"/>
            <w:hideMark/>
          </w:tcPr>
          <w:p w14:paraId="40462485"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PMTCHAN</w:t>
            </w:r>
          </w:p>
        </w:tc>
      </w:tr>
      <w:tr w:rsidR="00CA1504" w14:paraId="47A97D28"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6DCDADA9"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CUSTOMER NAME</w:t>
            </w:r>
          </w:p>
        </w:tc>
        <w:tc>
          <w:tcPr>
            <w:tcW w:w="2180" w:type="dxa"/>
            <w:tcBorders>
              <w:top w:val="nil"/>
              <w:left w:val="nil"/>
              <w:bottom w:val="single" w:sz="4" w:space="0" w:color="auto"/>
              <w:right w:val="single" w:sz="4" w:space="0" w:color="auto"/>
            </w:tcBorders>
            <w:shd w:val="clear" w:color="auto" w:fill="auto"/>
            <w:noWrap/>
            <w:vAlign w:val="bottom"/>
            <w:hideMark/>
          </w:tcPr>
          <w:p w14:paraId="068C190B"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CUSTNM</w:t>
            </w:r>
          </w:p>
        </w:tc>
      </w:tr>
      <w:tr w:rsidR="00CA1504" w14:paraId="5AF353B4"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C335048"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PAYMENT CODE/CREDIT CARD</w:t>
            </w:r>
          </w:p>
        </w:tc>
        <w:tc>
          <w:tcPr>
            <w:tcW w:w="2180" w:type="dxa"/>
            <w:tcBorders>
              <w:top w:val="nil"/>
              <w:left w:val="nil"/>
              <w:bottom w:val="single" w:sz="4" w:space="0" w:color="auto"/>
              <w:right w:val="single" w:sz="4" w:space="0" w:color="auto"/>
            </w:tcBorders>
            <w:shd w:val="clear" w:color="auto" w:fill="auto"/>
            <w:noWrap/>
            <w:vAlign w:val="bottom"/>
            <w:hideMark/>
          </w:tcPr>
          <w:p w14:paraId="679BB172"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CARDNO</w:t>
            </w:r>
          </w:p>
        </w:tc>
      </w:tr>
      <w:tr w:rsidR="00CA1504" w14:paraId="61E14055"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43DF12CE"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AMOUNT</w:t>
            </w:r>
          </w:p>
        </w:tc>
        <w:tc>
          <w:tcPr>
            <w:tcW w:w="2180" w:type="dxa"/>
            <w:tcBorders>
              <w:top w:val="nil"/>
              <w:left w:val="nil"/>
              <w:bottom w:val="single" w:sz="4" w:space="0" w:color="auto"/>
              <w:right w:val="single" w:sz="4" w:space="0" w:color="auto"/>
            </w:tcBorders>
            <w:shd w:val="clear" w:color="auto" w:fill="auto"/>
            <w:noWrap/>
            <w:vAlign w:val="bottom"/>
            <w:hideMark/>
          </w:tcPr>
          <w:p w14:paraId="5FE150AF"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TXNAMT</w:t>
            </w:r>
          </w:p>
        </w:tc>
      </w:tr>
      <w:tr w:rsidR="00CA1504" w14:paraId="44ACAAF0"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196DF943"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APPROVAL CODE</w:t>
            </w:r>
          </w:p>
        </w:tc>
        <w:tc>
          <w:tcPr>
            <w:tcW w:w="2180" w:type="dxa"/>
            <w:tcBorders>
              <w:top w:val="nil"/>
              <w:left w:val="nil"/>
              <w:bottom w:val="single" w:sz="4" w:space="0" w:color="auto"/>
              <w:right w:val="single" w:sz="4" w:space="0" w:color="auto"/>
            </w:tcBorders>
            <w:shd w:val="clear" w:color="auto" w:fill="auto"/>
            <w:noWrap/>
            <w:vAlign w:val="bottom"/>
            <w:hideMark/>
          </w:tcPr>
          <w:p w14:paraId="2B0046E6"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APPROVALCODE</w:t>
            </w:r>
          </w:p>
        </w:tc>
      </w:tr>
      <w:tr w:rsidR="00CA1504" w14:paraId="1AF15938"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F269AAC"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FEE</w:t>
            </w:r>
          </w:p>
        </w:tc>
        <w:tc>
          <w:tcPr>
            <w:tcW w:w="2180" w:type="dxa"/>
            <w:tcBorders>
              <w:top w:val="nil"/>
              <w:left w:val="nil"/>
              <w:bottom w:val="single" w:sz="4" w:space="0" w:color="auto"/>
              <w:right w:val="single" w:sz="4" w:space="0" w:color="auto"/>
            </w:tcBorders>
            <w:shd w:val="clear" w:color="auto" w:fill="auto"/>
            <w:noWrap/>
            <w:vAlign w:val="bottom"/>
            <w:hideMark/>
          </w:tcPr>
          <w:p w14:paraId="77087805"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AGTFEE</w:t>
            </w:r>
          </w:p>
        </w:tc>
      </w:tr>
      <w:tr w:rsidR="00CA1504" w14:paraId="54D248D5"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37F8877F"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PAY OUT DATE</w:t>
            </w:r>
          </w:p>
        </w:tc>
        <w:tc>
          <w:tcPr>
            <w:tcW w:w="2180" w:type="dxa"/>
            <w:tcBorders>
              <w:top w:val="nil"/>
              <w:left w:val="nil"/>
              <w:bottom w:val="single" w:sz="4" w:space="0" w:color="auto"/>
              <w:right w:val="single" w:sz="4" w:space="0" w:color="auto"/>
            </w:tcBorders>
            <w:shd w:val="clear" w:color="auto" w:fill="auto"/>
            <w:noWrap/>
            <w:vAlign w:val="bottom"/>
            <w:hideMark/>
          </w:tcPr>
          <w:p w14:paraId="5472D7EC"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SETTDATE</w:t>
            </w:r>
          </w:p>
        </w:tc>
      </w:tr>
      <w:tr w:rsidR="00CA1504" w14:paraId="1533F61D" w14:textId="77777777" w:rsidTr="00CA1504">
        <w:trPr>
          <w:trHeight w:val="320"/>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14:paraId="2240F3E4"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TRANSACTION TYPE</w:t>
            </w:r>
          </w:p>
        </w:tc>
        <w:tc>
          <w:tcPr>
            <w:tcW w:w="2180" w:type="dxa"/>
            <w:tcBorders>
              <w:top w:val="nil"/>
              <w:left w:val="nil"/>
              <w:bottom w:val="single" w:sz="4" w:space="0" w:color="auto"/>
              <w:right w:val="single" w:sz="4" w:space="0" w:color="auto"/>
            </w:tcBorders>
            <w:shd w:val="clear" w:color="auto" w:fill="auto"/>
            <w:noWrap/>
            <w:vAlign w:val="bottom"/>
            <w:hideMark/>
          </w:tcPr>
          <w:p w14:paraId="30D92382" w14:textId="77777777" w:rsidR="00CA1504" w:rsidRDefault="00CA1504">
            <w:pPr>
              <w:jc w:val="center"/>
              <w:rPr>
                <w:rFonts w:ascii="DengXian" w:eastAsia="DengXian" w:hAnsi="DengXian"/>
                <w:color w:val="000000"/>
                <w:sz w:val="20"/>
                <w:szCs w:val="20"/>
              </w:rPr>
            </w:pPr>
            <w:r>
              <w:rPr>
                <w:rFonts w:ascii="DengXian" w:eastAsia="DengXian" w:hAnsi="DengXian" w:hint="eastAsia"/>
                <w:color w:val="000000"/>
                <w:sz w:val="20"/>
                <w:szCs w:val="20"/>
              </w:rPr>
              <w:t>PAYTYPE</w:t>
            </w:r>
          </w:p>
        </w:tc>
      </w:tr>
    </w:tbl>
    <w:p w14:paraId="3AC1D30A" w14:textId="53E81466" w:rsidR="00976878" w:rsidRPr="00285DDB" w:rsidRDefault="003F4D35" w:rsidP="00CA1504">
      <w:pPr>
        <w:ind w:left="567"/>
        <w:rPr>
          <w:rFonts w:ascii="Arial" w:hAnsi="Arial" w:cs="Arial"/>
        </w:rPr>
      </w:pPr>
      <w:r>
        <w:rPr>
          <w:rFonts w:ascii="Arial" w:hAnsi="Arial" w:cs="Arial"/>
        </w:rPr>
        <w:t xml:space="preserve"> </w:t>
      </w:r>
    </w:p>
    <w:p w14:paraId="2DFAE109" w14:textId="39540971" w:rsidR="00552DDA" w:rsidRDefault="003B7479" w:rsidP="000F6D78">
      <w:pPr>
        <w:numPr>
          <w:ilvl w:val="0"/>
          <w:numId w:val="8"/>
        </w:numPr>
        <w:rPr>
          <w:rFonts w:ascii="Arial" w:hAnsi="Arial" w:cs="Arial"/>
        </w:rPr>
      </w:pPr>
      <w:r w:rsidRPr="00285DDB">
        <w:rPr>
          <w:rFonts w:ascii="Arial" w:hAnsi="Arial" w:cs="Arial"/>
        </w:rPr>
        <w:t xml:space="preserve">Aggregator pushes </w:t>
      </w:r>
      <w:ins w:id="146" w:author="cliff.k.h.lam@hsbc.com.hk" w:date="2019-03-11T15:29:00Z">
        <w:r w:rsidR="003C2FDB">
          <w:rPr>
            <w:rFonts w:ascii="Arial" w:hAnsi="Arial" w:cs="Arial"/>
          </w:rPr>
          <w:t xml:space="preserve">PGW and 123 </w:t>
        </w:r>
      </w:ins>
      <w:r w:rsidRPr="00285DDB">
        <w:rPr>
          <w:rFonts w:ascii="Arial" w:hAnsi="Arial" w:cs="Arial"/>
        </w:rPr>
        <w:t>payment</w:t>
      </w:r>
      <w:ins w:id="147" w:author="cliff.k.h.lam@hsbc.com.hk" w:date="2019-03-11T15:31:00Z">
        <w:r w:rsidR="0038300D">
          <w:rPr>
            <w:rFonts w:ascii="Arial" w:hAnsi="Arial" w:cs="Arial"/>
          </w:rPr>
          <w:t xml:space="preserve"> inward</w:t>
        </w:r>
      </w:ins>
      <w:ins w:id="148" w:author="cliff.k.h.lam@hsbc.com.hk" w:date="2019-03-11T15:29:00Z">
        <w:r w:rsidR="003C2FDB">
          <w:rPr>
            <w:rFonts w:ascii="Arial" w:hAnsi="Arial" w:cs="Arial"/>
          </w:rPr>
          <w:t>s</w:t>
        </w:r>
      </w:ins>
      <w:r w:rsidRPr="00285DDB">
        <w:rPr>
          <w:rFonts w:ascii="Arial" w:hAnsi="Arial" w:cs="Arial"/>
        </w:rPr>
        <w:t xml:space="preserve"> to HUB </w:t>
      </w:r>
      <w:del w:id="149" w:author="cliff.k.h.lam@hsbc.com.hk" w:date="2019-03-11T15:30:00Z">
        <w:r w:rsidRPr="00285DDB" w:rsidDel="003C2FDB">
          <w:rPr>
            <w:rFonts w:ascii="Arial" w:hAnsi="Arial" w:cs="Arial"/>
          </w:rPr>
          <w:delText xml:space="preserve">daily of the whole settled amount </w:delText>
        </w:r>
      </w:del>
      <w:r w:rsidRPr="00285DDB">
        <w:rPr>
          <w:rFonts w:ascii="Arial" w:hAnsi="Arial" w:cs="Arial"/>
        </w:rPr>
        <w:t xml:space="preserve">via </w:t>
      </w:r>
      <w:commentRangeStart w:id="150"/>
      <w:r w:rsidRPr="00285DDB">
        <w:rPr>
          <w:rFonts w:ascii="Arial" w:hAnsi="Arial" w:cs="Arial"/>
        </w:rPr>
        <w:t>BA</w:t>
      </w:r>
      <w:ins w:id="151" w:author="cliff.k.h.lam@hsbc.com.hk" w:date="2019-03-11T15:31:00Z">
        <w:r w:rsidR="0038300D">
          <w:rPr>
            <w:rFonts w:ascii="Arial" w:hAnsi="Arial" w:cs="Arial"/>
          </w:rPr>
          <w:t>HT</w:t>
        </w:r>
      </w:ins>
      <w:del w:id="152" w:author="cliff.k.h.lam@hsbc.com.hk" w:date="2019-03-11T15:31:00Z">
        <w:r w:rsidRPr="00285DDB" w:rsidDel="0038300D">
          <w:rPr>
            <w:rFonts w:ascii="Arial" w:hAnsi="Arial" w:cs="Arial"/>
          </w:rPr>
          <w:delText>T</w:delText>
        </w:r>
        <w:r w:rsidR="00552DDA" w:rsidDel="0038300D">
          <w:rPr>
            <w:rFonts w:ascii="Arial" w:hAnsi="Arial" w:cs="Arial"/>
          </w:rPr>
          <w:delText>H</w:delText>
        </w:r>
      </w:del>
      <w:r w:rsidR="00552DDA">
        <w:rPr>
          <w:rFonts w:ascii="Arial" w:hAnsi="Arial" w:cs="Arial"/>
        </w:rPr>
        <w:t xml:space="preserve">NET </w:t>
      </w:r>
      <w:commentRangeEnd w:id="150"/>
      <w:r w:rsidR="004569AC">
        <w:rPr>
          <w:rStyle w:val="a7"/>
        </w:rPr>
        <w:commentReference w:id="150"/>
      </w:r>
      <w:ins w:id="153" w:author="cliff.k.h.lam@hsbc.com.hk" w:date="2019-03-11T15:28:00Z">
        <w:r w:rsidR="003C2FDB">
          <w:rPr>
            <w:rFonts w:ascii="Arial" w:hAnsi="Arial" w:cs="Arial"/>
          </w:rPr>
          <w:t>(For Thiland) and</w:t>
        </w:r>
      </w:ins>
      <w:ins w:id="154" w:author="cliff.k.h.lam@hsbc.com.hk" w:date="2019-03-11T15:30:00Z">
        <w:r w:rsidR="003C2FDB">
          <w:rPr>
            <w:rFonts w:ascii="Arial" w:hAnsi="Arial" w:cs="Arial"/>
          </w:rPr>
          <w:t xml:space="preserve"> push</w:t>
        </w:r>
      </w:ins>
      <w:ins w:id="155" w:author="cliff.k.h.lam@hsbc.com.hk" w:date="2019-03-11T15:31:00Z">
        <w:r w:rsidR="0038300D">
          <w:rPr>
            <w:rFonts w:ascii="Arial" w:hAnsi="Arial" w:cs="Arial"/>
          </w:rPr>
          <w:t>es</w:t>
        </w:r>
      </w:ins>
      <w:ins w:id="156" w:author="cliff.k.h.lam@hsbc.com.hk" w:date="2019-03-11T15:30:00Z">
        <w:r w:rsidR="003C2FDB">
          <w:rPr>
            <w:rFonts w:ascii="Arial" w:hAnsi="Arial" w:cs="Arial"/>
          </w:rPr>
          <w:t xml:space="preserve"> </w:t>
        </w:r>
      </w:ins>
      <w:ins w:id="157" w:author="cliff.k.h.lam@hsbc.com.hk" w:date="2019-03-11T15:31:00Z">
        <w:r w:rsidR="0038300D">
          <w:rPr>
            <w:rFonts w:ascii="Arial" w:hAnsi="Arial" w:cs="Arial"/>
          </w:rPr>
          <w:t xml:space="preserve">one single </w:t>
        </w:r>
      </w:ins>
      <w:ins w:id="158" w:author="cliff.k.h.lam@hsbc.com.hk" w:date="2019-03-11T15:30:00Z">
        <w:r w:rsidR="003C2FDB">
          <w:rPr>
            <w:rFonts w:ascii="Arial" w:hAnsi="Arial" w:cs="Arial"/>
          </w:rPr>
          <w:t>aggregated settlement amount via</w:t>
        </w:r>
      </w:ins>
      <w:ins w:id="159" w:author="cliff.k.h.lam@hsbc.com.hk" w:date="2019-03-11T15:28:00Z">
        <w:r w:rsidR="003C2FDB">
          <w:rPr>
            <w:rFonts w:ascii="Arial" w:hAnsi="Arial" w:cs="Arial"/>
          </w:rPr>
          <w:t xml:space="preserve"> RTGS (For Indonesia) </w:t>
        </w:r>
      </w:ins>
      <w:r w:rsidR="00552DDA">
        <w:rPr>
          <w:rFonts w:ascii="Arial" w:hAnsi="Arial" w:cs="Arial"/>
        </w:rPr>
        <w:t>for each merchant.</w:t>
      </w:r>
    </w:p>
    <w:p w14:paraId="0C97D331" w14:textId="7C771235" w:rsidR="006A6A41" w:rsidRDefault="00260730" w:rsidP="006A6A41">
      <w:pPr>
        <w:numPr>
          <w:ilvl w:val="0"/>
          <w:numId w:val="8"/>
        </w:numPr>
        <w:rPr>
          <w:rFonts w:ascii="Arial" w:hAnsi="Arial" w:cs="Arial"/>
        </w:rPr>
      </w:pPr>
      <w:r w:rsidRPr="00552DDA">
        <w:rPr>
          <w:rFonts w:ascii="Arial" w:hAnsi="Arial" w:cs="Arial"/>
        </w:rPr>
        <w:t>HUB</w:t>
      </w:r>
      <w:r w:rsidR="003B7479" w:rsidRPr="00552DDA">
        <w:rPr>
          <w:rFonts w:ascii="Arial" w:hAnsi="Arial" w:cs="Arial"/>
        </w:rPr>
        <w:t xml:space="preserve"> will then</w:t>
      </w:r>
      <w:ins w:id="160" w:author="cliff.k.h.lam@hsbc.com.hk" w:date="2019-03-11T15:32:00Z">
        <w:r w:rsidR="0038300D">
          <w:rPr>
            <w:rFonts w:ascii="Arial" w:hAnsi="Arial" w:cs="Arial"/>
          </w:rPr>
          <w:t xml:space="preserve"> based on the narrative of the payment inwards and</w:t>
        </w:r>
      </w:ins>
      <w:r w:rsidRPr="00552DDA">
        <w:rPr>
          <w:rFonts w:ascii="Arial" w:hAnsi="Arial" w:cs="Arial"/>
        </w:rPr>
        <w:t xml:space="preserve"> send</w:t>
      </w:r>
      <w:r w:rsidR="003B7479" w:rsidRPr="00552DDA">
        <w:rPr>
          <w:rFonts w:ascii="Arial" w:hAnsi="Arial" w:cs="Arial"/>
        </w:rPr>
        <w:t xml:space="preserve"> </w:t>
      </w:r>
      <w:ins w:id="161" w:author="cliff.k.h.lam@hsbc.com.hk" w:date="2019-03-11T15:32:00Z">
        <w:r w:rsidR="0038300D">
          <w:rPr>
            <w:rFonts w:ascii="Arial" w:hAnsi="Arial" w:cs="Arial"/>
          </w:rPr>
          <w:t xml:space="preserve">CTI message </w:t>
        </w:r>
      </w:ins>
      <w:r w:rsidR="003B7479" w:rsidRPr="00552DDA">
        <w:rPr>
          <w:rFonts w:ascii="Arial" w:hAnsi="Arial" w:cs="Arial"/>
        </w:rPr>
        <w:t>to</w:t>
      </w:r>
      <w:r w:rsidRPr="00552DDA">
        <w:rPr>
          <w:rFonts w:ascii="Arial" w:hAnsi="Arial" w:cs="Arial"/>
        </w:rPr>
        <w:t xml:space="preserve"> DCMS</w:t>
      </w:r>
      <w:ins w:id="162" w:author="cliff.k.h.lam@hsbc.com.hk" w:date="2019-03-11T15:32:00Z">
        <w:r w:rsidR="0038300D">
          <w:rPr>
            <w:rFonts w:ascii="Arial" w:hAnsi="Arial" w:cs="Arial"/>
          </w:rPr>
          <w:t xml:space="preserve"> if applicable</w:t>
        </w:r>
      </w:ins>
      <w:r w:rsidRPr="00552DDA">
        <w:rPr>
          <w:rFonts w:ascii="Arial" w:hAnsi="Arial" w:cs="Arial"/>
        </w:rPr>
        <w:t xml:space="preserve"> </w:t>
      </w:r>
      <w:del w:id="163" w:author="cliff.k.h.lam@hsbc.com.hk" w:date="2019-03-11T15:32:00Z">
        <w:r w:rsidRPr="00552DDA" w:rsidDel="0038300D">
          <w:rPr>
            <w:rFonts w:ascii="Arial" w:hAnsi="Arial" w:cs="Arial"/>
          </w:rPr>
          <w:delText xml:space="preserve">‘CTI Reporting Message’ </w:delText>
        </w:r>
        <w:commentRangeStart w:id="164"/>
        <w:r w:rsidRPr="00552DDA" w:rsidDel="0038300D">
          <w:rPr>
            <w:rFonts w:ascii="Arial" w:hAnsi="Arial" w:cs="Arial"/>
          </w:rPr>
          <w:delText>daily</w:delText>
        </w:r>
        <w:commentRangeEnd w:id="164"/>
        <w:r w:rsidR="001D22C7" w:rsidDel="0038300D">
          <w:rPr>
            <w:rStyle w:val="a7"/>
          </w:rPr>
          <w:commentReference w:id="164"/>
        </w:r>
      </w:del>
      <w:r w:rsidR="00552DDA">
        <w:rPr>
          <w:rFonts w:ascii="Arial" w:hAnsi="Arial" w:cs="Arial"/>
        </w:rPr>
        <w:t>,</w:t>
      </w:r>
      <w:r w:rsidRPr="00552DDA">
        <w:rPr>
          <w:rFonts w:ascii="Arial" w:hAnsi="Arial" w:cs="Arial"/>
        </w:rPr>
        <w:t xml:space="preserve"> </w:t>
      </w:r>
      <w:del w:id="165" w:author="cliff.k.h.lam@hsbc.com.hk" w:date="2019-03-11T15:33:00Z">
        <w:r w:rsidR="00552DDA" w:rsidDel="0038300D">
          <w:rPr>
            <w:rFonts w:ascii="Arial" w:hAnsi="Arial" w:cs="Arial"/>
          </w:rPr>
          <w:delText xml:space="preserve">CTI message contains daily whole settled amount of each merchant, </w:delText>
        </w:r>
      </w:del>
      <w:r w:rsidR="00552DDA">
        <w:rPr>
          <w:rFonts w:ascii="Arial" w:hAnsi="Arial" w:cs="Arial"/>
        </w:rPr>
        <w:t xml:space="preserve">DCMS will do reconciliation </w:t>
      </w:r>
      <w:del w:id="166" w:author="cliff.k.h.lam@hsbc.com.hk" w:date="2019-03-11T15:33:00Z">
        <w:r w:rsidR="00552DDA" w:rsidDel="0038300D">
          <w:rPr>
            <w:rFonts w:ascii="Arial" w:hAnsi="Arial" w:cs="Arial"/>
          </w:rPr>
          <w:delText xml:space="preserve">of </w:delText>
        </w:r>
      </w:del>
      <w:ins w:id="167" w:author="cliff.k.h.lam@hsbc.com.hk" w:date="2019-03-11T15:33:00Z">
        <w:r w:rsidR="0038300D">
          <w:rPr>
            <w:rFonts w:ascii="Arial" w:hAnsi="Arial" w:cs="Arial"/>
          </w:rPr>
          <w:t xml:space="preserve">for </w:t>
        </w:r>
      </w:ins>
      <w:r w:rsidR="00552DDA">
        <w:rPr>
          <w:rFonts w:ascii="Arial" w:hAnsi="Arial" w:cs="Arial"/>
        </w:rPr>
        <w:t xml:space="preserve">each merchant </w:t>
      </w:r>
      <w:ins w:id="168" w:author="cliff.k.h.lam@hsbc.com.hk" w:date="2019-03-11T15:33:00Z">
        <w:r w:rsidR="0038300D">
          <w:rPr>
            <w:rFonts w:ascii="Arial" w:hAnsi="Arial" w:cs="Arial"/>
          </w:rPr>
          <w:t xml:space="preserve">on </w:t>
        </w:r>
      </w:ins>
      <w:del w:id="169" w:author="cliff.k.h.lam@hsbc.com.hk" w:date="2019-03-11T15:34:00Z">
        <w:r w:rsidR="00552DDA" w:rsidDel="0038300D">
          <w:rPr>
            <w:rFonts w:ascii="Arial" w:hAnsi="Arial" w:cs="Arial"/>
          </w:rPr>
          <w:delText>transaction calculated amount and HUB settled amount:</w:delText>
        </w:r>
      </w:del>
      <w:ins w:id="170" w:author="cliff.k.h.lam@hsbc.com.hk" w:date="2019-03-11T15:34:00Z">
        <w:r w:rsidR="0038300D">
          <w:rPr>
            <w:rFonts w:ascii="Arial" w:hAnsi="Arial" w:cs="Arial"/>
          </w:rPr>
          <w:t>net amount calculated in the settlement file against the HUB settlement amount</w:t>
        </w:r>
      </w:ins>
    </w:p>
    <w:p w14:paraId="378DA5C4" w14:textId="0674F45B" w:rsidR="00F5467D" w:rsidRPr="00552DDA" w:rsidRDefault="00552DDA" w:rsidP="006A6A41">
      <w:pPr>
        <w:ind w:left="425"/>
        <w:rPr>
          <w:rFonts w:ascii="Arial" w:hAnsi="Arial" w:cs="Arial"/>
        </w:rPr>
      </w:pPr>
      <w:r>
        <w:rPr>
          <w:rFonts w:ascii="Arial" w:hAnsi="Arial" w:cs="Arial"/>
        </w:rPr>
        <w:t xml:space="preserve"> </w:t>
      </w:r>
      <w:commentRangeStart w:id="171"/>
      <w:del w:id="172" w:author="cliff.k.h.lam@hsbc.com.hk" w:date="2019-03-11T15:38:00Z">
        <w:r w:rsidR="0038300D" w:rsidDel="0038300D">
          <w:rPr>
            <w:rFonts w:ascii="Arial" w:hAnsi="Arial" w:cs="Arial"/>
          </w:rPr>
          <w:object w:dxaOrig="2044" w:dyaOrig="1367" w14:anchorId="0AD3B26F">
            <v:shape id="_x0000_i1039" type="#_x0000_t75" style="width:105.5pt;height:67pt" o:ole="">
              <v:imagedata r:id="rId38" o:title=""/>
            </v:shape>
            <o:OLEObject Type="Embed" ProgID="Excel.Sheet.12" ShapeID="_x0000_i1039" DrawAspect="Icon" ObjectID="_1614779808" r:id="rId39"/>
          </w:object>
        </w:r>
      </w:del>
      <w:commentRangeEnd w:id="171"/>
      <w:r w:rsidR="001D22C7">
        <w:rPr>
          <w:rStyle w:val="a7"/>
        </w:rPr>
        <w:commentReference w:id="171"/>
      </w:r>
      <w:ins w:id="173" w:author="cliff.k.h.lam@hsbc.com.hk" w:date="2019-03-11T15:38:00Z">
        <w:r w:rsidR="0038300D">
          <w:rPr>
            <w:rFonts w:ascii="Arial" w:hAnsi="Arial" w:cs="Arial"/>
          </w:rPr>
          <w:object w:dxaOrig="1551" w:dyaOrig="1004" w14:anchorId="1B8967D9">
            <v:shape id="_x0000_i1040" type="#_x0000_t75" style="width:77pt;height:50.25pt" o:ole="">
              <v:imagedata r:id="rId40" o:title=""/>
            </v:shape>
            <o:OLEObject Type="Embed" ProgID="Excel.Sheet.12" ShapeID="_x0000_i1040" DrawAspect="Icon" ObjectID="_1614779809" r:id="rId41"/>
          </w:object>
        </w:r>
      </w:ins>
    </w:p>
    <w:p w14:paraId="501D1510" w14:textId="4FD65BAE" w:rsidR="006A6A41" w:rsidRDefault="00F54345" w:rsidP="000F6D78">
      <w:pPr>
        <w:numPr>
          <w:ilvl w:val="1"/>
          <w:numId w:val="8"/>
        </w:numPr>
        <w:rPr>
          <w:rFonts w:ascii="Arial" w:hAnsi="Arial" w:cs="Arial"/>
        </w:rPr>
      </w:pPr>
      <w:r>
        <w:rPr>
          <w:rFonts w:ascii="Arial" w:hAnsi="Arial" w:cs="Arial"/>
        </w:rPr>
        <w:t>I</w:t>
      </w:r>
      <w:r w:rsidR="006A6A41">
        <w:rPr>
          <w:rFonts w:ascii="Arial" w:hAnsi="Arial" w:cs="Arial"/>
        </w:rPr>
        <w:t>f</w:t>
      </w:r>
      <w:r>
        <w:rPr>
          <w:rFonts w:ascii="Arial" w:hAnsi="Arial" w:cs="Arial"/>
        </w:rPr>
        <w:t xml:space="preserve"> </w:t>
      </w:r>
      <w:commentRangeStart w:id="174"/>
      <w:r>
        <w:rPr>
          <w:rFonts w:ascii="Arial" w:hAnsi="Arial" w:cs="Arial"/>
        </w:rPr>
        <w:t xml:space="preserve">reconciliation </w:t>
      </w:r>
      <w:commentRangeEnd w:id="174"/>
      <w:r w:rsidR="00354F93">
        <w:rPr>
          <w:rStyle w:val="a7"/>
        </w:rPr>
        <w:commentReference w:id="174"/>
      </w:r>
      <w:ins w:id="175" w:author="cliff.k.h.lam@hsbc.com.hk" w:date="2019-03-11T15:39:00Z">
        <w:r w:rsidR="00084B7C">
          <w:rPr>
            <w:rFonts w:ascii="Arial" w:hAnsi="Arial" w:cs="Arial"/>
          </w:rPr>
          <w:t xml:space="preserve">is </w:t>
        </w:r>
      </w:ins>
      <w:r>
        <w:rPr>
          <w:rFonts w:ascii="Arial" w:hAnsi="Arial" w:cs="Arial"/>
        </w:rPr>
        <w:t>successful</w:t>
      </w:r>
      <w:ins w:id="176" w:author="cliff.k.h.lam@hsbc.com.hk" w:date="2019-03-11T15:39:00Z">
        <w:r w:rsidR="00084B7C">
          <w:rPr>
            <w:rFonts w:ascii="Arial" w:hAnsi="Arial" w:cs="Arial"/>
          </w:rPr>
          <w:t xml:space="preserve"> </w:t>
        </w:r>
      </w:ins>
      <w:ins w:id="177" w:author="Gaoli" w:date="2019-02-12T15:49:00Z">
        <w:del w:id="178" w:author="cliff.k.h.lam@hsbc.com.hk" w:date="2019-03-11T15:39:00Z">
          <w:r w:rsidR="00EE6937" w:rsidDel="00084B7C">
            <w:rPr>
              <w:rFonts w:ascii="Arial" w:hAnsi="Arial" w:cs="Arial" w:hint="eastAsia"/>
            </w:rPr>
            <w:delText>(</w:delText>
          </w:r>
        </w:del>
      </w:ins>
      <w:ins w:id="179" w:author="Gaoli" w:date="2019-02-12T15:50:00Z">
        <w:del w:id="180" w:author="cliff.k.h.lam@hsbc.com.hk" w:date="2019-03-11T15:39:00Z">
          <w:r w:rsidR="00BB0F52" w:rsidDel="00084B7C">
            <w:rPr>
              <w:rFonts w:ascii="Arial" w:hAnsi="Arial" w:cs="Arial" w:hint="eastAsia"/>
            </w:rPr>
            <w:delText xml:space="preserve">aggregate </w:delText>
          </w:r>
        </w:del>
      </w:ins>
      <w:ins w:id="181" w:author="Gaoli" w:date="2019-02-12T15:49:00Z">
        <w:del w:id="182" w:author="cliff.k.h.lam@hsbc.com.hk" w:date="2019-03-11T15:39:00Z">
          <w:r w:rsidR="00BB0F52" w:rsidDel="00084B7C">
            <w:rPr>
              <w:rFonts w:ascii="Arial" w:hAnsi="Arial" w:cs="Arial" w:hint="eastAsia"/>
            </w:rPr>
            <w:delText>recon file total amount = HUB settled amount</w:delText>
          </w:r>
          <w:r w:rsidR="00EE6937" w:rsidDel="00084B7C">
            <w:rPr>
              <w:rFonts w:ascii="Arial" w:hAnsi="Arial" w:cs="Arial" w:hint="eastAsia"/>
            </w:rPr>
            <w:delText>)</w:delText>
          </w:r>
        </w:del>
      </w:ins>
      <w:r w:rsidR="006A6A41">
        <w:rPr>
          <w:rFonts w:ascii="Arial" w:hAnsi="Arial" w:cs="Arial"/>
        </w:rPr>
        <w:t xml:space="preserve">: </w:t>
      </w:r>
    </w:p>
    <w:p w14:paraId="06BDDDE2" w14:textId="77777777" w:rsidR="00F54345" w:rsidRDefault="00F54345" w:rsidP="006A6A41">
      <w:pPr>
        <w:numPr>
          <w:ilvl w:val="2"/>
          <w:numId w:val="8"/>
        </w:numPr>
        <w:rPr>
          <w:rFonts w:ascii="Arial" w:hAnsi="Arial" w:cs="Arial"/>
        </w:rPr>
      </w:pPr>
      <w:r>
        <w:rPr>
          <w:rFonts w:ascii="Arial" w:hAnsi="Arial" w:cs="Arial"/>
        </w:rPr>
        <w:t xml:space="preserve">DCMS generates Merchant Daily settlement summary report. </w:t>
      </w:r>
    </w:p>
    <w:p w14:paraId="3CF5DD20" w14:textId="2A3E91ED" w:rsidR="00F4009B" w:rsidRPr="00F4009B" w:rsidRDefault="00F4009B" w:rsidP="00F4009B">
      <w:pPr>
        <w:numPr>
          <w:ilvl w:val="2"/>
          <w:numId w:val="8"/>
        </w:numPr>
        <w:rPr>
          <w:rFonts w:ascii="Arial" w:hAnsi="Arial" w:cs="Arial"/>
        </w:rPr>
      </w:pPr>
      <w:r w:rsidRPr="00F4009B">
        <w:rPr>
          <w:rFonts w:ascii="Arial" w:hAnsi="Arial" w:cs="Arial"/>
        </w:rPr>
        <w:lastRenderedPageBreak/>
        <w:t>DCMS generates</w:t>
      </w:r>
      <w:r>
        <w:rPr>
          <w:rFonts w:ascii="Arial" w:hAnsi="Arial" w:cs="Arial"/>
        </w:rPr>
        <w:t xml:space="preserve"> </w:t>
      </w:r>
      <w:commentRangeStart w:id="183"/>
      <w:del w:id="184" w:author="cliff.k.h.lam@hsbc.com.hk" w:date="2019-03-11T15:40:00Z">
        <w:r w:rsidDel="00084B7C">
          <w:rPr>
            <w:rFonts w:ascii="Arial" w:hAnsi="Arial" w:cs="Arial"/>
          </w:rPr>
          <w:delText>txt</w:delText>
        </w:r>
        <w:commentRangeEnd w:id="183"/>
        <w:r w:rsidR="00EA7C8D" w:rsidDel="00084B7C">
          <w:rPr>
            <w:rStyle w:val="a7"/>
          </w:rPr>
          <w:commentReference w:id="183"/>
        </w:r>
        <w:r w:rsidDel="00084B7C">
          <w:rPr>
            <w:rFonts w:ascii="Arial" w:hAnsi="Arial" w:cs="Arial"/>
          </w:rPr>
          <w:delText xml:space="preserve"> form </w:delText>
        </w:r>
      </w:del>
      <w:ins w:id="185" w:author="cliff.k.h.lam@hsbc.com.hk" w:date="2019-03-11T15:40:00Z">
        <w:r w:rsidR="00084B7C">
          <w:rPr>
            <w:rFonts w:ascii="Arial" w:hAnsi="Arial" w:cs="Arial"/>
          </w:rPr>
          <w:t xml:space="preserve">RMS </w:t>
        </w:r>
      </w:ins>
      <w:r w:rsidRPr="00F4009B">
        <w:rPr>
          <w:rFonts w:ascii="Arial" w:hAnsi="Arial" w:cs="Arial"/>
        </w:rPr>
        <w:t xml:space="preserve">data file according to RMS requirement and send to RMS. RMS </w:t>
      </w:r>
      <w:del w:id="186" w:author="cliff.k.h.lam@hsbc.com.hk" w:date="2019-03-11T15:40:00Z">
        <w:r w:rsidRPr="00F4009B" w:rsidDel="00084B7C">
          <w:rPr>
            <w:rFonts w:ascii="Arial" w:hAnsi="Arial" w:cs="Arial"/>
          </w:rPr>
          <w:delText xml:space="preserve">feeding </w:delText>
        </w:r>
      </w:del>
      <w:ins w:id="187" w:author="cliff.k.h.lam@hsbc.com.hk" w:date="2019-03-11T15:40:00Z">
        <w:r w:rsidR="00084B7C">
          <w:rPr>
            <w:rFonts w:ascii="Arial" w:hAnsi="Arial" w:cs="Arial"/>
          </w:rPr>
          <w:t>data</w:t>
        </w:r>
        <w:r w:rsidR="00084B7C" w:rsidRPr="00F4009B">
          <w:rPr>
            <w:rFonts w:ascii="Arial" w:hAnsi="Arial" w:cs="Arial"/>
          </w:rPr>
          <w:t xml:space="preserve"> </w:t>
        </w:r>
      </w:ins>
      <w:r w:rsidRPr="00F4009B">
        <w:rPr>
          <w:rFonts w:ascii="Arial" w:hAnsi="Arial" w:cs="Arial"/>
        </w:rPr>
        <w:t>file specification:</w:t>
      </w:r>
    </w:p>
    <w:p w14:paraId="53027F5C" w14:textId="3DF0D8F7" w:rsidR="00F4009B" w:rsidRPr="00285DDB" w:rsidRDefault="00807812" w:rsidP="00E6087B">
      <w:pPr>
        <w:ind w:left="709"/>
        <w:rPr>
          <w:rFonts w:ascii="Arial" w:hAnsi="Arial" w:cs="Arial"/>
        </w:rPr>
      </w:pPr>
      <w:del w:id="188" w:author="cliff.k.h.lam@hsbc.com.hk" w:date="2019-03-11T15:40:00Z">
        <w:r w:rsidDel="00084B7C">
          <w:rPr>
            <w:rFonts w:ascii="Arial" w:hAnsi="Arial" w:cs="Arial"/>
          </w:rPr>
          <w:object w:dxaOrig="2069" w:dyaOrig="1400" w14:anchorId="767107E4">
            <v:shape id="_x0000_i1041" type="#_x0000_t75" style="width:98.8pt;height:1in" o:ole="">
              <v:imagedata r:id="rId42" o:title=""/>
            </v:shape>
            <o:OLEObject Type="Embed" ProgID="Excel.Sheet.12" ShapeID="_x0000_i1041" DrawAspect="Icon" ObjectID="_1614779810" r:id="rId43"/>
          </w:object>
        </w:r>
      </w:del>
      <w:ins w:id="189" w:author="cliff.k.h.lam@hsbc.com.hk" w:date="2019-03-11T15:41:00Z">
        <w:r w:rsidR="00084B7C">
          <w:rPr>
            <w:rFonts w:ascii="Arial" w:hAnsi="Arial" w:cs="Arial"/>
          </w:rPr>
          <w:object w:dxaOrig="1551" w:dyaOrig="1004" w14:anchorId="501A6277">
            <v:shape id="_x0000_i1042" type="#_x0000_t75" style="width:77pt;height:50.25pt" o:ole="">
              <v:imagedata r:id="rId44" o:title=""/>
            </v:shape>
            <o:OLEObject Type="Embed" ProgID="Excel.Sheet.12" ShapeID="_x0000_i1042" DrawAspect="Icon" ObjectID="_1614779811" r:id="rId45"/>
          </w:object>
        </w:r>
      </w:ins>
    </w:p>
    <w:p w14:paraId="21DCC763" w14:textId="0AF65B6C" w:rsidR="008E01D3" w:rsidRDefault="004A4DCB" w:rsidP="008E01D3">
      <w:pPr>
        <w:numPr>
          <w:ilvl w:val="1"/>
          <w:numId w:val="8"/>
        </w:numPr>
        <w:rPr>
          <w:ins w:id="190" w:author="Gaoli" w:date="2019-02-12T16:39:00Z"/>
          <w:rFonts w:ascii="Arial" w:hAnsi="Arial" w:cs="Arial"/>
        </w:rPr>
      </w:pPr>
      <w:r w:rsidRPr="00285DDB">
        <w:rPr>
          <w:rFonts w:ascii="Arial" w:hAnsi="Arial" w:cs="Arial"/>
        </w:rPr>
        <w:t xml:space="preserve">If reconciliation </w:t>
      </w:r>
      <w:ins w:id="191" w:author="cliff.k.h.lam@hsbc.com.hk" w:date="2019-03-11T15:41:00Z">
        <w:r w:rsidR="00084B7C">
          <w:rPr>
            <w:rFonts w:ascii="Arial" w:hAnsi="Arial" w:cs="Arial"/>
          </w:rPr>
          <w:t xml:space="preserve">is </w:t>
        </w:r>
      </w:ins>
      <w:r w:rsidRPr="00285DDB">
        <w:rPr>
          <w:rFonts w:ascii="Arial" w:hAnsi="Arial" w:cs="Arial"/>
        </w:rPr>
        <w:t>failed</w:t>
      </w:r>
      <w:ins w:id="192" w:author="cliff.k.h.lam@hsbc.com.hk" w:date="2019-03-11T15:41:00Z">
        <w:r w:rsidR="00084B7C">
          <w:rPr>
            <w:rFonts w:ascii="Arial" w:hAnsi="Arial" w:cs="Arial"/>
          </w:rPr>
          <w:t xml:space="preserve">, </w:t>
        </w:r>
      </w:ins>
      <w:ins w:id="193" w:author="Gaoli" w:date="2019-02-12T15:50:00Z">
        <w:del w:id="194" w:author="cliff.k.h.lam@hsbc.com.hk" w:date="2019-03-11T15:41:00Z">
          <w:r w:rsidR="00BB0F52" w:rsidDel="00084B7C">
            <w:rPr>
              <w:rFonts w:ascii="Arial" w:hAnsi="Arial" w:cs="Arial" w:hint="eastAsia"/>
            </w:rPr>
            <w:delText xml:space="preserve">(aggregate recon file total amount </w:delText>
          </w:r>
          <w:r w:rsidR="00BB0F52" w:rsidDel="00084B7C">
            <w:rPr>
              <w:rFonts w:ascii="Arial" w:hAnsi="Arial" w:cs="Arial" w:hint="eastAsia"/>
            </w:rPr>
            <w:delText>≠</w:delText>
          </w:r>
        </w:del>
      </w:ins>
      <w:ins w:id="195" w:author="Gaoli" w:date="2019-02-12T15:51:00Z">
        <w:del w:id="196" w:author="cliff.k.h.lam@hsbc.com.hk" w:date="2019-03-11T15:41:00Z">
          <w:r w:rsidR="00BB0F52" w:rsidDel="00084B7C">
            <w:rPr>
              <w:rFonts w:ascii="Arial" w:hAnsi="Arial" w:cs="Arial" w:hint="eastAsia"/>
            </w:rPr>
            <w:delText xml:space="preserve"> </w:delText>
          </w:r>
        </w:del>
      </w:ins>
      <w:ins w:id="197" w:author="Gaoli" w:date="2019-02-12T15:50:00Z">
        <w:del w:id="198" w:author="cliff.k.h.lam@hsbc.com.hk" w:date="2019-03-11T15:41:00Z">
          <w:r w:rsidR="00BB0F52" w:rsidDel="00084B7C">
            <w:rPr>
              <w:rFonts w:ascii="Arial" w:hAnsi="Arial" w:cs="Arial" w:hint="eastAsia"/>
            </w:rPr>
            <w:delText>HUB settled amount)</w:delText>
          </w:r>
        </w:del>
      </w:ins>
      <w:del w:id="199" w:author="cliff.k.h.lam@hsbc.com.hk" w:date="2019-03-11T15:41:00Z">
        <w:r w:rsidRPr="00285DDB" w:rsidDel="00084B7C">
          <w:rPr>
            <w:rFonts w:ascii="Arial" w:hAnsi="Arial" w:cs="Arial"/>
          </w:rPr>
          <w:delText xml:space="preserve">, </w:delText>
        </w:r>
      </w:del>
      <w:r w:rsidRPr="00285DDB">
        <w:rPr>
          <w:rFonts w:ascii="Arial" w:hAnsi="Arial" w:cs="Arial"/>
        </w:rPr>
        <w:t xml:space="preserve">system </w:t>
      </w:r>
      <w:del w:id="200" w:author="cliff.k.h.lam@hsbc.com.hk" w:date="2019-03-11T15:41:00Z">
        <w:r w:rsidRPr="00285DDB" w:rsidDel="00084B7C">
          <w:rPr>
            <w:rFonts w:ascii="Arial" w:hAnsi="Arial" w:cs="Arial"/>
          </w:rPr>
          <w:delText xml:space="preserve">produce </w:delText>
        </w:r>
      </w:del>
      <w:ins w:id="201" w:author="pat.z.s.xie@hsbc.com.cn" w:date="2019-03-22T11:04:00Z">
        <w:r w:rsidR="00C24209">
          <w:rPr>
            <w:rFonts w:ascii="Arial" w:hAnsi="Arial" w:cs="Arial"/>
          </w:rPr>
          <w:t xml:space="preserve">will </w:t>
        </w:r>
      </w:ins>
      <w:ins w:id="202" w:author="cliff.k.h.lam@hsbc.com.hk" w:date="2019-03-11T15:41:00Z">
        <w:r w:rsidR="00084B7C">
          <w:rPr>
            <w:rFonts w:ascii="Arial" w:hAnsi="Arial" w:cs="Arial"/>
          </w:rPr>
          <w:t>generate</w:t>
        </w:r>
        <w:r w:rsidR="00084B7C" w:rsidRPr="00285DDB">
          <w:rPr>
            <w:rFonts w:ascii="Arial" w:hAnsi="Arial" w:cs="Arial"/>
          </w:rPr>
          <w:t xml:space="preserve"> </w:t>
        </w:r>
      </w:ins>
      <w:r w:rsidRPr="00285DDB">
        <w:rPr>
          <w:rFonts w:ascii="Arial" w:hAnsi="Arial" w:cs="Arial"/>
        </w:rPr>
        <w:t xml:space="preserve">‘Recon Exception Report’ for bank staff to follow up. </w:t>
      </w:r>
    </w:p>
    <w:p w14:paraId="5721B5F7" w14:textId="05757FBE" w:rsidR="00E6087B" w:rsidRDefault="00CA1504" w:rsidP="008E01D3">
      <w:pPr>
        <w:numPr>
          <w:ilvl w:val="1"/>
          <w:numId w:val="8"/>
        </w:numPr>
        <w:rPr>
          <w:rFonts w:ascii="Arial" w:hAnsi="Arial" w:cs="Arial"/>
        </w:rPr>
      </w:pPr>
      <w:ins w:id="203" w:author="Gaoli" w:date="2019-03-14T13:56:00Z">
        <w:r>
          <w:rPr>
            <w:rFonts w:ascii="Arial" w:hAnsi="Arial" w:cs="Arial"/>
          </w:rPr>
          <w:t xml:space="preserve">TH </w:t>
        </w:r>
      </w:ins>
      <w:commentRangeStart w:id="204"/>
      <w:ins w:id="205" w:author="Gaoli" w:date="2019-02-12T16:40:00Z">
        <w:r w:rsidR="00E6087B" w:rsidRPr="00E6087B">
          <w:rPr>
            <w:rFonts w:ascii="Arial" w:hAnsi="Arial" w:cs="Arial"/>
          </w:rPr>
          <w:t xml:space="preserve">Reconciliation logic and </w:t>
        </w:r>
        <w:r w:rsidR="00E6087B">
          <w:rPr>
            <w:rFonts w:ascii="Arial" w:hAnsi="Arial" w:cs="Arial" w:hint="eastAsia"/>
          </w:rPr>
          <w:t xml:space="preserve">Excepted </w:t>
        </w:r>
        <w:r w:rsidR="00E6087B" w:rsidRPr="00E6087B">
          <w:rPr>
            <w:rFonts w:ascii="Arial" w:hAnsi="Arial" w:cs="Arial"/>
          </w:rPr>
          <w:t>results</w:t>
        </w:r>
        <w:r w:rsidR="00E6087B">
          <w:rPr>
            <w:rFonts w:ascii="Arial" w:hAnsi="Arial" w:cs="Arial" w:hint="eastAsia"/>
          </w:rPr>
          <w:t>:</w:t>
        </w:r>
      </w:ins>
      <w:commentRangeEnd w:id="204"/>
      <w:r w:rsidR="00811B1E">
        <w:rPr>
          <w:rStyle w:val="a7"/>
          <w:kern w:val="2"/>
        </w:rPr>
        <w:commentReference w:id="204"/>
      </w:r>
    </w:p>
    <w:tbl>
      <w:tblPr>
        <w:tblW w:w="9060" w:type="dxa"/>
        <w:tblLook w:val="04A0" w:firstRow="1" w:lastRow="0" w:firstColumn="1" w:lastColumn="0" w:noHBand="0" w:noVBand="1"/>
      </w:tblPr>
      <w:tblGrid>
        <w:gridCol w:w="502"/>
        <w:gridCol w:w="3017"/>
        <w:gridCol w:w="2410"/>
        <w:gridCol w:w="1361"/>
        <w:gridCol w:w="1770"/>
      </w:tblGrid>
      <w:tr w:rsidR="007827BA" w14:paraId="0A535325" w14:textId="77777777" w:rsidTr="007827BA">
        <w:trPr>
          <w:trHeight w:val="396"/>
        </w:trPr>
        <w:tc>
          <w:tcPr>
            <w:tcW w:w="502" w:type="dxa"/>
            <w:tcBorders>
              <w:top w:val="single" w:sz="8" w:space="0" w:color="auto"/>
              <w:left w:val="single" w:sz="8" w:space="0" w:color="auto"/>
              <w:bottom w:val="single" w:sz="8" w:space="0" w:color="auto"/>
              <w:right w:val="single" w:sz="8" w:space="0" w:color="auto"/>
            </w:tcBorders>
            <w:shd w:val="clear" w:color="000000" w:fill="00B0F0"/>
            <w:vAlign w:val="center"/>
            <w:hideMark/>
          </w:tcPr>
          <w:p w14:paraId="4C44EE1C" w14:textId="77777777" w:rsidR="007827BA" w:rsidRDefault="007827BA">
            <w:pPr>
              <w:jc w:val="center"/>
              <w:rPr>
                <w:rFonts w:ascii="Calibri" w:eastAsia="DengXian" w:hAnsi="Calibri"/>
                <w:color w:val="000000"/>
                <w:sz w:val="20"/>
                <w:szCs w:val="20"/>
              </w:rPr>
            </w:pPr>
            <w:r>
              <w:rPr>
                <w:rFonts w:ascii="Calibri" w:eastAsia="DengXian" w:hAnsi="Calibri"/>
                <w:color w:val="000000"/>
                <w:sz w:val="20"/>
                <w:szCs w:val="20"/>
              </w:rPr>
              <w:t>No.</w:t>
            </w:r>
          </w:p>
        </w:tc>
        <w:tc>
          <w:tcPr>
            <w:tcW w:w="3017" w:type="dxa"/>
            <w:tcBorders>
              <w:top w:val="single" w:sz="8" w:space="0" w:color="auto"/>
              <w:left w:val="nil"/>
              <w:bottom w:val="single" w:sz="8" w:space="0" w:color="auto"/>
              <w:right w:val="single" w:sz="8" w:space="0" w:color="auto"/>
            </w:tcBorders>
            <w:shd w:val="clear" w:color="000000" w:fill="00B0F0"/>
            <w:vAlign w:val="center"/>
            <w:hideMark/>
          </w:tcPr>
          <w:p w14:paraId="0B6F884F" w14:textId="77777777" w:rsidR="007827BA" w:rsidRDefault="007827BA">
            <w:pPr>
              <w:jc w:val="center"/>
              <w:rPr>
                <w:rFonts w:ascii="Calibri" w:eastAsia="DengXian" w:hAnsi="Calibri"/>
                <w:color w:val="000000"/>
                <w:sz w:val="20"/>
                <w:szCs w:val="20"/>
              </w:rPr>
            </w:pPr>
            <w:r>
              <w:rPr>
                <w:rFonts w:ascii="Calibri" w:eastAsia="DengXian" w:hAnsi="Calibri"/>
                <w:color w:val="000000"/>
                <w:sz w:val="20"/>
                <w:szCs w:val="20"/>
              </w:rPr>
              <w:t>Aggregate Recon File total amount</w:t>
            </w:r>
          </w:p>
        </w:tc>
        <w:tc>
          <w:tcPr>
            <w:tcW w:w="2410" w:type="dxa"/>
            <w:tcBorders>
              <w:top w:val="single" w:sz="8" w:space="0" w:color="auto"/>
              <w:left w:val="nil"/>
              <w:bottom w:val="single" w:sz="8" w:space="0" w:color="auto"/>
              <w:right w:val="single" w:sz="8" w:space="0" w:color="auto"/>
            </w:tcBorders>
            <w:shd w:val="clear" w:color="000000" w:fill="00B0F0"/>
            <w:vAlign w:val="center"/>
            <w:hideMark/>
          </w:tcPr>
          <w:p w14:paraId="50CCF3E6" w14:textId="77777777" w:rsidR="007827BA" w:rsidRDefault="007827BA">
            <w:pPr>
              <w:jc w:val="center"/>
              <w:rPr>
                <w:rFonts w:ascii="Calibri" w:eastAsia="DengXian" w:hAnsi="Calibri"/>
                <w:color w:val="000000"/>
                <w:sz w:val="20"/>
                <w:szCs w:val="20"/>
              </w:rPr>
            </w:pPr>
            <w:r>
              <w:rPr>
                <w:rFonts w:ascii="Calibri" w:eastAsia="DengXian" w:hAnsi="Calibri"/>
                <w:color w:val="000000"/>
                <w:sz w:val="20"/>
                <w:szCs w:val="20"/>
              </w:rPr>
              <w:t xml:space="preserve">Payment Inward Amount (CTI) </w:t>
            </w:r>
          </w:p>
        </w:tc>
        <w:tc>
          <w:tcPr>
            <w:tcW w:w="1361" w:type="dxa"/>
            <w:tcBorders>
              <w:top w:val="single" w:sz="8" w:space="0" w:color="auto"/>
              <w:left w:val="nil"/>
              <w:bottom w:val="single" w:sz="8" w:space="0" w:color="auto"/>
              <w:right w:val="single" w:sz="8" w:space="0" w:color="auto"/>
            </w:tcBorders>
            <w:shd w:val="clear" w:color="000000" w:fill="00B0F0"/>
            <w:vAlign w:val="center"/>
            <w:hideMark/>
          </w:tcPr>
          <w:p w14:paraId="61B5970B" w14:textId="77777777" w:rsidR="007827BA" w:rsidRDefault="007827BA">
            <w:pPr>
              <w:jc w:val="center"/>
              <w:rPr>
                <w:rFonts w:ascii="Calibri" w:eastAsia="DengXian" w:hAnsi="Calibri"/>
                <w:color w:val="000000"/>
                <w:sz w:val="20"/>
                <w:szCs w:val="20"/>
              </w:rPr>
            </w:pPr>
            <w:r>
              <w:rPr>
                <w:rFonts w:ascii="Calibri" w:eastAsia="DengXian" w:hAnsi="Calibri"/>
                <w:color w:val="000000"/>
                <w:sz w:val="20"/>
                <w:szCs w:val="20"/>
              </w:rPr>
              <w:t xml:space="preserve">Recon Balance </w:t>
            </w:r>
          </w:p>
        </w:tc>
        <w:tc>
          <w:tcPr>
            <w:tcW w:w="1770" w:type="dxa"/>
            <w:tcBorders>
              <w:top w:val="single" w:sz="8" w:space="0" w:color="auto"/>
              <w:left w:val="nil"/>
              <w:bottom w:val="single" w:sz="8" w:space="0" w:color="auto"/>
              <w:right w:val="single" w:sz="8" w:space="0" w:color="auto"/>
            </w:tcBorders>
            <w:shd w:val="clear" w:color="000000" w:fill="00B0F0"/>
            <w:vAlign w:val="center"/>
            <w:hideMark/>
          </w:tcPr>
          <w:p w14:paraId="0E706EB2" w14:textId="77777777" w:rsidR="007827BA" w:rsidRDefault="007827BA">
            <w:pPr>
              <w:jc w:val="center"/>
              <w:rPr>
                <w:rFonts w:ascii="Calibri" w:eastAsia="DengXian" w:hAnsi="Calibri"/>
                <w:color w:val="000000"/>
                <w:sz w:val="20"/>
                <w:szCs w:val="20"/>
              </w:rPr>
            </w:pPr>
            <w:r>
              <w:rPr>
                <w:rFonts w:ascii="Calibri" w:eastAsia="DengXian" w:hAnsi="Calibri"/>
                <w:color w:val="000000"/>
                <w:sz w:val="20"/>
                <w:szCs w:val="20"/>
              </w:rPr>
              <w:t xml:space="preserve">Excepted Result </w:t>
            </w:r>
          </w:p>
        </w:tc>
      </w:tr>
      <w:tr w:rsidR="007827BA" w14:paraId="1969AB96" w14:textId="77777777" w:rsidTr="007827BA">
        <w:trPr>
          <w:trHeight w:val="396"/>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39A979EC"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1</w:t>
            </w:r>
          </w:p>
        </w:tc>
        <w:tc>
          <w:tcPr>
            <w:tcW w:w="3017" w:type="dxa"/>
            <w:tcBorders>
              <w:top w:val="nil"/>
              <w:left w:val="nil"/>
              <w:bottom w:val="single" w:sz="8" w:space="0" w:color="auto"/>
              <w:right w:val="single" w:sz="8" w:space="0" w:color="auto"/>
            </w:tcBorders>
            <w:shd w:val="clear" w:color="auto" w:fill="auto"/>
            <w:vAlign w:val="center"/>
            <w:hideMark/>
          </w:tcPr>
          <w:p w14:paraId="35B73784"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aggregate total amount=0</w:t>
            </w:r>
          </w:p>
        </w:tc>
        <w:tc>
          <w:tcPr>
            <w:tcW w:w="2410" w:type="dxa"/>
            <w:tcBorders>
              <w:top w:val="nil"/>
              <w:left w:val="nil"/>
              <w:bottom w:val="single" w:sz="8" w:space="0" w:color="auto"/>
              <w:right w:val="single" w:sz="8" w:space="0" w:color="auto"/>
            </w:tcBorders>
            <w:shd w:val="clear" w:color="auto" w:fill="auto"/>
            <w:vAlign w:val="center"/>
            <w:hideMark/>
          </w:tcPr>
          <w:p w14:paraId="50D98231"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no HUB CTI msg</w:t>
            </w:r>
          </w:p>
        </w:tc>
        <w:tc>
          <w:tcPr>
            <w:tcW w:w="1361" w:type="dxa"/>
            <w:tcBorders>
              <w:top w:val="nil"/>
              <w:left w:val="nil"/>
              <w:bottom w:val="single" w:sz="8" w:space="0" w:color="auto"/>
              <w:right w:val="single" w:sz="8" w:space="0" w:color="auto"/>
            </w:tcBorders>
            <w:shd w:val="clear" w:color="auto" w:fill="auto"/>
            <w:vAlign w:val="center"/>
            <w:hideMark/>
          </w:tcPr>
          <w:p w14:paraId="43647754"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Y</w:t>
            </w:r>
          </w:p>
        </w:tc>
        <w:tc>
          <w:tcPr>
            <w:tcW w:w="1770" w:type="dxa"/>
            <w:tcBorders>
              <w:top w:val="nil"/>
              <w:left w:val="nil"/>
              <w:bottom w:val="single" w:sz="8" w:space="0" w:color="auto"/>
              <w:right w:val="single" w:sz="8" w:space="0" w:color="auto"/>
            </w:tcBorders>
            <w:shd w:val="clear" w:color="auto" w:fill="auto"/>
            <w:vAlign w:val="center"/>
            <w:hideMark/>
          </w:tcPr>
          <w:p w14:paraId="0042B014"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Settlement Summary</w:t>
            </w:r>
          </w:p>
        </w:tc>
      </w:tr>
      <w:tr w:rsidR="007827BA" w14:paraId="7E32AA5F" w14:textId="77777777" w:rsidTr="007827BA">
        <w:trPr>
          <w:trHeight w:val="396"/>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05E85571"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2</w:t>
            </w:r>
          </w:p>
        </w:tc>
        <w:tc>
          <w:tcPr>
            <w:tcW w:w="3017" w:type="dxa"/>
            <w:tcBorders>
              <w:top w:val="nil"/>
              <w:left w:val="nil"/>
              <w:bottom w:val="single" w:sz="8" w:space="0" w:color="auto"/>
              <w:right w:val="single" w:sz="8" w:space="0" w:color="auto"/>
            </w:tcBorders>
            <w:shd w:val="clear" w:color="auto" w:fill="auto"/>
            <w:vAlign w:val="center"/>
            <w:hideMark/>
          </w:tcPr>
          <w:p w14:paraId="3D227785"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aggregate total amount=0</w:t>
            </w:r>
          </w:p>
        </w:tc>
        <w:tc>
          <w:tcPr>
            <w:tcW w:w="2410" w:type="dxa"/>
            <w:tcBorders>
              <w:top w:val="nil"/>
              <w:left w:val="nil"/>
              <w:bottom w:val="single" w:sz="8" w:space="0" w:color="auto"/>
              <w:right w:val="single" w:sz="8" w:space="0" w:color="auto"/>
            </w:tcBorders>
            <w:shd w:val="clear" w:color="auto" w:fill="auto"/>
            <w:vAlign w:val="center"/>
            <w:hideMark/>
          </w:tcPr>
          <w:p w14:paraId="6E500070"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HUB settled amount&gt;0</w:t>
            </w:r>
          </w:p>
        </w:tc>
        <w:tc>
          <w:tcPr>
            <w:tcW w:w="1361" w:type="dxa"/>
            <w:tcBorders>
              <w:top w:val="nil"/>
              <w:left w:val="nil"/>
              <w:bottom w:val="single" w:sz="8" w:space="0" w:color="auto"/>
              <w:right w:val="single" w:sz="8" w:space="0" w:color="auto"/>
            </w:tcBorders>
            <w:shd w:val="clear" w:color="auto" w:fill="auto"/>
            <w:vAlign w:val="center"/>
            <w:hideMark/>
          </w:tcPr>
          <w:p w14:paraId="0E2DB3EA"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w:t>
            </w:r>
          </w:p>
        </w:tc>
        <w:tc>
          <w:tcPr>
            <w:tcW w:w="1770" w:type="dxa"/>
            <w:tcBorders>
              <w:top w:val="nil"/>
              <w:left w:val="nil"/>
              <w:bottom w:val="single" w:sz="8" w:space="0" w:color="auto"/>
              <w:right w:val="single" w:sz="8" w:space="0" w:color="auto"/>
            </w:tcBorders>
            <w:shd w:val="clear" w:color="auto" w:fill="auto"/>
            <w:vAlign w:val="center"/>
            <w:hideMark/>
          </w:tcPr>
          <w:p w14:paraId="0A5BC8CA"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Exception Report</w:t>
            </w:r>
          </w:p>
        </w:tc>
      </w:tr>
      <w:tr w:rsidR="007827BA" w14:paraId="1CFBF8EC" w14:textId="77777777" w:rsidTr="007827BA">
        <w:trPr>
          <w:trHeight w:val="396"/>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78BEF92B"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3</w:t>
            </w:r>
          </w:p>
        </w:tc>
        <w:tc>
          <w:tcPr>
            <w:tcW w:w="3017" w:type="dxa"/>
            <w:tcBorders>
              <w:top w:val="nil"/>
              <w:left w:val="nil"/>
              <w:bottom w:val="single" w:sz="8" w:space="0" w:color="auto"/>
              <w:right w:val="single" w:sz="8" w:space="0" w:color="auto"/>
            </w:tcBorders>
            <w:shd w:val="clear" w:color="auto" w:fill="auto"/>
            <w:vAlign w:val="center"/>
            <w:hideMark/>
          </w:tcPr>
          <w:p w14:paraId="5169CDCC"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no reconciliation file</w:t>
            </w:r>
          </w:p>
        </w:tc>
        <w:tc>
          <w:tcPr>
            <w:tcW w:w="2410" w:type="dxa"/>
            <w:tcBorders>
              <w:top w:val="nil"/>
              <w:left w:val="nil"/>
              <w:bottom w:val="single" w:sz="8" w:space="0" w:color="auto"/>
              <w:right w:val="single" w:sz="8" w:space="0" w:color="auto"/>
            </w:tcBorders>
            <w:shd w:val="clear" w:color="auto" w:fill="auto"/>
            <w:vAlign w:val="center"/>
            <w:hideMark/>
          </w:tcPr>
          <w:p w14:paraId="6308E998"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no HUB CTI msg</w:t>
            </w:r>
          </w:p>
        </w:tc>
        <w:tc>
          <w:tcPr>
            <w:tcW w:w="1361" w:type="dxa"/>
            <w:tcBorders>
              <w:top w:val="nil"/>
              <w:left w:val="nil"/>
              <w:bottom w:val="single" w:sz="8" w:space="0" w:color="auto"/>
              <w:right w:val="single" w:sz="8" w:space="0" w:color="auto"/>
            </w:tcBorders>
            <w:shd w:val="clear" w:color="auto" w:fill="auto"/>
            <w:vAlign w:val="center"/>
            <w:hideMark/>
          </w:tcPr>
          <w:p w14:paraId="67F647EE"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w:t>
            </w:r>
          </w:p>
        </w:tc>
        <w:tc>
          <w:tcPr>
            <w:tcW w:w="1770" w:type="dxa"/>
            <w:tcBorders>
              <w:top w:val="nil"/>
              <w:left w:val="nil"/>
              <w:bottom w:val="single" w:sz="8" w:space="0" w:color="auto"/>
              <w:right w:val="single" w:sz="8" w:space="0" w:color="auto"/>
            </w:tcBorders>
            <w:shd w:val="clear" w:color="auto" w:fill="auto"/>
            <w:vAlign w:val="center"/>
            <w:hideMark/>
          </w:tcPr>
          <w:p w14:paraId="6E325BE3"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w:t>
            </w:r>
          </w:p>
        </w:tc>
      </w:tr>
      <w:tr w:rsidR="007827BA" w14:paraId="2765DC82" w14:textId="77777777" w:rsidTr="007827BA">
        <w:trPr>
          <w:trHeight w:val="396"/>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0989271E"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4</w:t>
            </w:r>
          </w:p>
        </w:tc>
        <w:tc>
          <w:tcPr>
            <w:tcW w:w="3017" w:type="dxa"/>
            <w:tcBorders>
              <w:top w:val="nil"/>
              <w:left w:val="nil"/>
              <w:bottom w:val="single" w:sz="8" w:space="0" w:color="auto"/>
              <w:right w:val="single" w:sz="8" w:space="0" w:color="auto"/>
            </w:tcBorders>
            <w:shd w:val="clear" w:color="auto" w:fill="auto"/>
            <w:vAlign w:val="center"/>
            <w:hideMark/>
          </w:tcPr>
          <w:p w14:paraId="6DAE51E8"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no reconciliation file</w:t>
            </w:r>
          </w:p>
        </w:tc>
        <w:tc>
          <w:tcPr>
            <w:tcW w:w="2410" w:type="dxa"/>
            <w:tcBorders>
              <w:top w:val="nil"/>
              <w:left w:val="nil"/>
              <w:bottom w:val="single" w:sz="8" w:space="0" w:color="auto"/>
              <w:right w:val="single" w:sz="8" w:space="0" w:color="auto"/>
            </w:tcBorders>
            <w:shd w:val="clear" w:color="auto" w:fill="auto"/>
            <w:vAlign w:val="center"/>
            <w:hideMark/>
          </w:tcPr>
          <w:p w14:paraId="53893155"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HUB settled amount&gt;0</w:t>
            </w:r>
          </w:p>
        </w:tc>
        <w:tc>
          <w:tcPr>
            <w:tcW w:w="1361" w:type="dxa"/>
            <w:tcBorders>
              <w:top w:val="nil"/>
              <w:left w:val="nil"/>
              <w:bottom w:val="single" w:sz="8" w:space="0" w:color="auto"/>
              <w:right w:val="single" w:sz="8" w:space="0" w:color="auto"/>
            </w:tcBorders>
            <w:shd w:val="clear" w:color="auto" w:fill="auto"/>
            <w:vAlign w:val="center"/>
            <w:hideMark/>
          </w:tcPr>
          <w:p w14:paraId="5136740D"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w:t>
            </w:r>
          </w:p>
        </w:tc>
        <w:tc>
          <w:tcPr>
            <w:tcW w:w="1770" w:type="dxa"/>
            <w:tcBorders>
              <w:top w:val="nil"/>
              <w:left w:val="nil"/>
              <w:bottom w:val="single" w:sz="8" w:space="0" w:color="auto"/>
              <w:right w:val="single" w:sz="8" w:space="0" w:color="auto"/>
            </w:tcBorders>
            <w:shd w:val="clear" w:color="auto" w:fill="auto"/>
            <w:vAlign w:val="center"/>
            <w:hideMark/>
          </w:tcPr>
          <w:p w14:paraId="310EFF53"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Exception Report</w:t>
            </w:r>
          </w:p>
        </w:tc>
      </w:tr>
      <w:tr w:rsidR="007827BA" w14:paraId="17766B13" w14:textId="77777777" w:rsidTr="007827BA">
        <w:trPr>
          <w:trHeight w:val="482"/>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09C93A67"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5</w:t>
            </w:r>
          </w:p>
        </w:tc>
        <w:tc>
          <w:tcPr>
            <w:tcW w:w="3017" w:type="dxa"/>
            <w:tcBorders>
              <w:top w:val="nil"/>
              <w:left w:val="nil"/>
              <w:bottom w:val="single" w:sz="8" w:space="0" w:color="auto"/>
              <w:right w:val="single" w:sz="8" w:space="0" w:color="auto"/>
            </w:tcBorders>
            <w:shd w:val="clear" w:color="auto" w:fill="auto"/>
            <w:vAlign w:val="center"/>
            <w:hideMark/>
          </w:tcPr>
          <w:p w14:paraId="07D2265D"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BAHTNET Remittance Fee&gt;aggregate total amount&gt;0</w:t>
            </w:r>
          </w:p>
        </w:tc>
        <w:tc>
          <w:tcPr>
            <w:tcW w:w="2410" w:type="dxa"/>
            <w:tcBorders>
              <w:top w:val="nil"/>
              <w:left w:val="nil"/>
              <w:bottom w:val="single" w:sz="8" w:space="0" w:color="auto"/>
              <w:right w:val="single" w:sz="8" w:space="0" w:color="auto"/>
            </w:tcBorders>
            <w:shd w:val="clear" w:color="auto" w:fill="auto"/>
            <w:vAlign w:val="center"/>
            <w:hideMark/>
          </w:tcPr>
          <w:p w14:paraId="24165FF4"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no HUB CTI msg</w:t>
            </w:r>
          </w:p>
        </w:tc>
        <w:tc>
          <w:tcPr>
            <w:tcW w:w="1361" w:type="dxa"/>
            <w:tcBorders>
              <w:top w:val="nil"/>
              <w:left w:val="nil"/>
              <w:bottom w:val="single" w:sz="8" w:space="0" w:color="auto"/>
              <w:right w:val="single" w:sz="8" w:space="0" w:color="auto"/>
            </w:tcBorders>
            <w:shd w:val="clear" w:color="auto" w:fill="auto"/>
            <w:vAlign w:val="center"/>
            <w:hideMark/>
          </w:tcPr>
          <w:p w14:paraId="096BE6E4"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w:t>
            </w:r>
          </w:p>
        </w:tc>
        <w:tc>
          <w:tcPr>
            <w:tcW w:w="1770" w:type="dxa"/>
            <w:tcBorders>
              <w:top w:val="nil"/>
              <w:left w:val="nil"/>
              <w:bottom w:val="single" w:sz="8" w:space="0" w:color="auto"/>
              <w:right w:val="single" w:sz="8" w:space="0" w:color="auto"/>
            </w:tcBorders>
            <w:shd w:val="clear" w:color="auto" w:fill="auto"/>
            <w:vAlign w:val="center"/>
            <w:hideMark/>
          </w:tcPr>
          <w:p w14:paraId="0B8564BD"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Exception Report</w:t>
            </w:r>
          </w:p>
        </w:tc>
      </w:tr>
      <w:tr w:rsidR="007827BA" w14:paraId="5CABBC5A" w14:textId="77777777" w:rsidTr="007827BA">
        <w:trPr>
          <w:trHeight w:val="759"/>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34F66529"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6</w:t>
            </w:r>
          </w:p>
        </w:tc>
        <w:tc>
          <w:tcPr>
            <w:tcW w:w="3017" w:type="dxa"/>
            <w:tcBorders>
              <w:top w:val="nil"/>
              <w:left w:val="nil"/>
              <w:bottom w:val="single" w:sz="8" w:space="0" w:color="auto"/>
              <w:right w:val="single" w:sz="8" w:space="0" w:color="auto"/>
            </w:tcBorders>
            <w:shd w:val="clear" w:color="auto" w:fill="auto"/>
            <w:vAlign w:val="center"/>
            <w:hideMark/>
          </w:tcPr>
          <w:p w14:paraId="6B93A4A4"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aggregate total amount&gt;BAHTNET Remittance Fee</w:t>
            </w:r>
          </w:p>
        </w:tc>
        <w:tc>
          <w:tcPr>
            <w:tcW w:w="2410" w:type="dxa"/>
            <w:tcBorders>
              <w:top w:val="nil"/>
              <w:left w:val="nil"/>
              <w:bottom w:val="single" w:sz="8" w:space="0" w:color="auto"/>
              <w:right w:val="single" w:sz="8" w:space="0" w:color="auto"/>
            </w:tcBorders>
            <w:shd w:val="clear" w:color="auto" w:fill="auto"/>
            <w:vAlign w:val="center"/>
            <w:hideMark/>
          </w:tcPr>
          <w:p w14:paraId="1A20241D"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aggregate total amount -BAHTNET Remittance Fee= HUB settled amount</w:t>
            </w:r>
          </w:p>
        </w:tc>
        <w:tc>
          <w:tcPr>
            <w:tcW w:w="1361" w:type="dxa"/>
            <w:tcBorders>
              <w:top w:val="nil"/>
              <w:left w:val="nil"/>
              <w:bottom w:val="single" w:sz="8" w:space="0" w:color="auto"/>
              <w:right w:val="single" w:sz="8" w:space="0" w:color="auto"/>
            </w:tcBorders>
            <w:shd w:val="clear" w:color="auto" w:fill="auto"/>
            <w:vAlign w:val="center"/>
            <w:hideMark/>
          </w:tcPr>
          <w:p w14:paraId="5E161BD0"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Y</w:t>
            </w:r>
          </w:p>
        </w:tc>
        <w:tc>
          <w:tcPr>
            <w:tcW w:w="1770" w:type="dxa"/>
            <w:tcBorders>
              <w:top w:val="nil"/>
              <w:left w:val="nil"/>
              <w:bottom w:val="single" w:sz="8" w:space="0" w:color="auto"/>
              <w:right w:val="single" w:sz="8" w:space="0" w:color="auto"/>
            </w:tcBorders>
            <w:shd w:val="clear" w:color="auto" w:fill="auto"/>
            <w:vAlign w:val="center"/>
            <w:hideMark/>
          </w:tcPr>
          <w:p w14:paraId="1135EC02"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Settlement Summary</w:t>
            </w:r>
          </w:p>
        </w:tc>
      </w:tr>
      <w:tr w:rsidR="007827BA" w14:paraId="6EB029A1" w14:textId="77777777" w:rsidTr="007827BA">
        <w:trPr>
          <w:trHeight w:val="795"/>
        </w:trPr>
        <w:tc>
          <w:tcPr>
            <w:tcW w:w="502" w:type="dxa"/>
            <w:tcBorders>
              <w:top w:val="nil"/>
              <w:left w:val="single" w:sz="8" w:space="0" w:color="auto"/>
              <w:bottom w:val="single" w:sz="8" w:space="0" w:color="auto"/>
              <w:right w:val="single" w:sz="8" w:space="0" w:color="auto"/>
            </w:tcBorders>
            <w:shd w:val="clear" w:color="auto" w:fill="auto"/>
            <w:vAlign w:val="center"/>
            <w:hideMark/>
          </w:tcPr>
          <w:p w14:paraId="4365A84E"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7</w:t>
            </w:r>
          </w:p>
        </w:tc>
        <w:tc>
          <w:tcPr>
            <w:tcW w:w="3017" w:type="dxa"/>
            <w:tcBorders>
              <w:top w:val="nil"/>
              <w:left w:val="nil"/>
              <w:bottom w:val="single" w:sz="8" w:space="0" w:color="auto"/>
              <w:right w:val="single" w:sz="8" w:space="0" w:color="auto"/>
            </w:tcBorders>
            <w:shd w:val="clear" w:color="auto" w:fill="auto"/>
            <w:vAlign w:val="center"/>
            <w:hideMark/>
          </w:tcPr>
          <w:p w14:paraId="2DF6897C"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aggregate total amount&gt;BAHTNET Remittance Fee</w:t>
            </w:r>
          </w:p>
        </w:tc>
        <w:tc>
          <w:tcPr>
            <w:tcW w:w="2410" w:type="dxa"/>
            <w:tcBorders>
              <w:top w:val="nil"/>
              <w:left w:val="nil"/>
              <w:bottom w:val="single" w:sz="8" w:space="0" w:color="auto"/>
              <w:right w:val="single" w:sz="8" w:space="0" w:color="auto"/>
            </w:tcBorders>
            <w:shd w:val="clear" w:color="auto" w:fill="auto"/>
            <w:vAlign w:val="center"/>
            <w:hideMark/>
          </w:tcPr>
          <w:p w14:paraId="66052905"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aggregate total amount -BAHTNET Remittance Fee≠ HUB settled amount</w:t>
            </w:r>
          </w:p>
        </w:tc>
        <w:tc>
          <w:tcPr>
            <w:tcW w:w="1361" w:type="dxa"/>
            <w:tcBorders>
              <w:top w:val="nil"/>
              <w:left w:val="nil"/>
              <w:bottom w:val="single" w:sz="8" w:space="0" w:color="auto"/>
              <w:right w:val="single" w:sz="8" w:space="0" w:color="auto"/>
            </w:tcBorders>
            <w:shd w:val="clear" w:color="auto" w:fill="auto"/>
            <w:vAlign w:val="center"/>
            <w:hideMark/>
          </w:tcPr>
          <w:p w14:paraId="6F038FE3"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N</w:t>
            </w:r>
          </w:p>
        </w:tc>
        <w:tc>
          <w:tcPr>
            <w:tcW w:w="1770" w:type="dxa"/>
            <w:tcBorders>
              <w:top w:val="nil"/>
              <w:left w:val="nil"/>
              <w:bottom w:val="single" w:sz="8" w:space="0" w:color="auto"/>
              <w:right w:val="single" w:sz="8" w:space="0" w:color="auto"/>
            </w:tcBorders>
            <w:shd w:val="clear" w:color="auto" w:fill="auto"/>
            <w:vAlign w:val="center"/>
            <w:hideMark/>
          </w:tcPr>
          <w:p w14:paraId="76B3E6F5" w14:textId="77777777" w:rsidR="007827BA" w:rsidRDefault="007827BA">
            <w:pPr>
              <w:jc w:val="center"/>
              <w:rPr>
                <w:rFonts w:ascii="Calibri" w:eastAsia="DengXian" w:hAnsi="Calibri"/>
                <w:color w:val="1F497D"/>
                <w:sz w:val="20"/>
                <w:szCs w:val="20"/>
              </w:rPr>
            </w:pPr>
            <w:r>
              <w:rPr>
                <w:rFonts w:ascii="Calibri" w:eastAsia="DengXian" w:hAnsi="Calibri"/>
                <w:color w:val="1F497D"/>
                <w:sz w:val="20"/>
                <w:szCs w:val="20"/>
              </w:rPr>
              <w:t>Exception Report</w:t>
            </w:r>
          </w:p>
        </w:tc>
      </w:tr>
    </w:tbl>
    <w:p w14:paraId="3BBF8327" w14:textId="77777777" w:rsidR="007827BA" w:rsidRDefault="007827BA" w:rsidP="007827BA">
      <w:pPr>
        <w:ind w:left="567"/>
        <w:rPr>
          <w:ins w:id="206" w:author="Gaoli" w:date="2019-03-14T14:04:00Z"/>
          <w:rFonts w:ascii="Arial" w:hAnsi="Arial" w:cs="Arial"/>
        </w:rPr>
      </w:pPr>
    </w:p>
    <w:p w14:paraId="212295A3" w14:textId="7E6CBC05" w:rsidR="00E6087B" w:rsidRPr="007827BA" w:rsidRDefault="007827BA" w:rsidP="007827BA">
      <w:pPr>
        <w:numPr>
          <w:ilvl w:val="1"/>
          <w:numId w:val="8"/>
        </w:numPr>
        <w:rPr>
          <w:rFonts w:ascii="Arial" w:hAnsi="Arial" w:cs="Arial"/>
        </w:rPr>
      </w:pPr>
      <w:ins w:id="207" w:author="Gaoli" w:date="2019-03-14T14:04:00Z">
        <w:r>
          <w:rPr>
            <w:rFonts w:ascii="Arial" w:hAnsi="Arial" w:cs="Arial"/>
          </w:rPr>
          <w:t xml:space="preserve">ID </w:t>
        </w:r>
        <w:r w:rsidRPr="007827BA">
          <w:rPr>
            <w:rFonts w:ascii="Arial" w:hAnsi="Arial" w:cs="Arial"/>
          </w:rPr>
          <w:t xml:space="preserve"> </w:t>
        </w:r>
        <w:commentRangeStart w:id="208"/>
        <w:r w:rsidRPr="007827BA">
          <w:rPr>
            <w:rFonts w:ascii="Arial" w:hAnsi="Arial" w:cs="Arial"/>
          </w:rPr>
          <w:t xml:space="preserve">Reconciliation logic and </w:t>
        </w:r>
        <w:r w:rsidRPr="007827BA">
          <w:rPr>
            <w:rFonts w:ascii="Arial" w:hAnsi="Arial" w:cs="Arial" w:hint="eastAsia"/>
          </w:rPr>
          <w:t xml:space="preserve">Excepted </w:t>
        </w:r>
        <w:r w:rsidRPr="007827BA">
          <w:rPr>
            <w:rFonts w:ascii="Arial" w:hAnsi="Arial" w:cs="Arial"/>
          </w:rPr>
          <w:t>results</w:t>
        </w:r>
        <w:r w:rsidRPr="007827BA">
          <w:rPr>
            <w:rFonts w:ascii="Arial" w:hAnsi="Arial" w:cs="Arial" w:hint="eastAsia"/>
          </w:rPr>
          <w:t>:</w:t>
        </w:r>
        <w:commentRangeEnd w:id="208"/>
        <w:r>
          <w:rPr>
            <w:rStyle w:val="a7"/>
            <w:kern w:val="2"/>
          </w:rPr>
          <w:commentReference w:id="208"/>
        </w:r>
      </w:ins>
    </w:p>
    <w:tbl>
      <w:tblPr>
        <w:tblW w:w="9103" w:type="dxa"/>
        <w:tblLook w:val="04A0" w:firstRow="1" w:lastRow="0" w:firstColumn="1" w:lastColumn="0" w:noHBand="0" w:noVBand="1"/>
      </w:tblPr>
      <w:tblGrid>
        <w:gridCol w:w="521"/>
        <w:gridCol w:w="2437"/>
        <w:gridCol w:w="3534"/>
        <w:gridCol w:w="1012"/>
        <w:gridCol w:w="1599"/>
      </w:tblGrid>
      <w:tr w:rsidR="00E6087B" w14:paraId="4C083BB8" w14:textId="77777777" w:rsidTr="003C2FDB">
        <w:trPr>
          <w:trHeight w:val="208"/>
        </w:trPr>
        <w:tc>
          <w:tcPr>
            <w:tcW w:w="521" w:type="dxa"/>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66C776CE" w14:textId="77777777" w:rsidR="00E6087B" w:rsidRDefault="00E6087B" w:rsidP="003C2FDB">
            <w:pPr>
              <w:jc w:val="center"/>
              <w:rPr>
                <w:rFonts w:ascii="Calibri" w:hAnsi="Calibri"/>
                <w:color w:val="000000"/>
                <w:sz w:val="20"/>
                <w:szCs w:val="20"/>
              </w:rPr>
            </w:pPr>
            <w:r>
              <w:rPr>
                <w:rFonts w:ascii="Calibri" w:hAnsi="Calibri"/>
                <w:color w:val="000000"/>
                <w:sz w:val="20"/>
                <w:szCs w:val="20"/>
              </w:rPr>
              <w:t>No.</w:t>
            </w:r>
          </w:p>
        </w:tc>
        <w:tc>
          <w:tcPr>
            <w:tcW w:w="2437" w:type="dxa"/>
            <w:tcBorders>
              <w:top w:val="single" w:sz="4" w:space="0" w:color="auto"/>
              <w:left w:val="nil"/>
              <w:bottom w:val="single" w:sz="4" w:space="0" w:color="auto"/>
              <w:right w:val="single" w:sz="4" w:space="0" w:color="auto"/>
            </w:tcBorders>
            <w:shd w:val="clear" w:color="000000" w:fill="00B0F0"/>
            <w:noWrap/>
            <w:vAlign w:val="center"/>
            <w:hideMark/>
          </w:tcPr>
          <w:p w14:paraId="0D25AD9B" w14:textId="77777777" w:rsidR="00E6087B" w:rsidRDefault="00E6087B" w:rsidP="003C2FDB">
            <w:pPr>
              <w:jc w:val="center"/>
              <w:rPr>
                <w:rFonts w:ascii="Calibri" w:hAnsi="Calibri"/>
                <w:color w:val="000000"/>
                <w:sz w:val="20"/>
                <w:szCs w:val="20"/>
              </w:rPr>
            </w:pPr>
            <w:r>
              <w:rPr>
                <w:rFonts w:ascii="Calibri" w:hAnsi="Calibri"/>
                <w:color w:val="000000"/>
                <w:sz w:val="20"/>
                <w:szCs w:val="20"/>
              </w:rPr>
              <w:t>Aggregate Recon File total amount</w:t>
            </w:r>
          </w:p>
        </w:tc>
        <w:tc>
          <w:tcPr>
            <w:tcW w:w="3534" w:type="dxa"/>
            <w:tcBorders>
              <w:top w:val="single" w:sz="4" w:space="0" w:color="auto"/>
              <w:left w:val="nil"/>
              <w:bottom w:val="single" w:sz="4" w:space="0" w:color="auto"/>
              <w:right w:val="single" w:sz="4" w:space="0" w:color="auto"/>
            </w:tcBorders>
            <w:shd w:val="clear" w:color="000000" w:fill="00B0F0"/>
            <w:noWrap/>
            <w:vAlign w:val="center"/>
            <w:hideMark/>
          </w:tcPr>
          <w:p w14:paraId="7981D4F1" w14:textId="77777777" w:rsidR="00E6087B" w:rsidRDefault="00E6087B" w:rsidP="003C2FDB">
            <w:pPr>
              <w:jc w:val="center"/>
              <w:rPr>
                <w:rFonts w:ascii="Calibri" w:hAnsi="Calibri"/>
                <w:color w:val="000000"/>
                <w:sz w:val="20"/>
                <w:szCs w:val="20"/>
              </w:rPr>
            </w:pPr>
            <w:r>
              <w:rPr>
                <w:rFonts w:ascii="Calibri" w:hAnsi="Calibri"/>
                <w:color w:val="000000"/>
                <w:sz w:val="20"/>
                <w:szCs w:val="20"/>
              </w:rPr>
              <w:t xml:space="preserve">Payment Inward Amount (CTI) </w:t>
            </w:r>
          </w:p>
        </w:tc>
        <w:tc>
          <w:tcPr>
            <w:tcW w:w="1012" w:type="dxa"/>
            <w:tcBorders>
              <w:top w:val="single" w:sz="4" w:space="0" w:color="auto"/>
              <w:left w:val="nil"/>
              <w:bottom w:val="single" w:sz="4" w:space="0" w:color="auto"/>
              <w:right w:val="single" w:sz="4" w:space="0" w:color="auto"/>
            </w:tcBorders>
            <w:shd w:val="clear" w:color="000000" w:fill="00B0F0"/>
            <w:noWrap/>
            <w:vAlign w:val="center"/>
            <w:hideMark/>
          </w:tcPr>
          <w:p w14:paraId="04D32641" w14:textId="77777777" w:rsidR="00E6087B" w:rsidRDefault="00E6087B" w:rsidP="003C2FDB">
            <w:pPr>
              <w:jc w:val="center"/>
              <w:rPr>
                <w:rFonts w:ascii="Calibri" w:hAnsi="Calibri"/>
                <w:color w:val="000000"/>
                <w:sz w:val="20"/>
                <w:szCs w:val="20"/>
              </w:rPr>
            </w:pPr>
            <w:r>
              <w:rPr>
                <w:rFonts w:ascii="Calibri" w:hAnsi="Calibri"/>
                <w:color w:val="000000"/>
                <w:sz w:val="20"/>
                <w:szCs w:val="20"/>
              </w:rPr>
              <w:t xml:space="preserve">Recon Balance </w:t>
            </w:r>
          </w:p>
        </w:tc>
        <w:tc>
          <w:tcPr>
            <w:tcW w:w="1599" w:type="dxa"/>
            <w:tcBorders>
              <w:top w:val="single" w:sz="4" w:space="0" w:color="auto"/>
              <w:left w:val="nil"/>
              <w:bottom w:val="single" w:sz="4" w:space="0" w:color="auto"/>
              <w:right w:val="single" w:sz="4" w:space="0" w:color="auto"/>
            </w:tcBorders>
            <w:shd w:val="clear" w:color="000000" w:fill="00B0F0"/>
            <w:noWrap/>
            <w:vAlign w:val="center"/>
            <w:hideMark/>
          </w:tcPr>
          <w:p w14:paraId="336F331A" w14:textId="77777777" w:rsidR="00E6087B" w:rsidRDefault="00E6087B" w:rsidP="003C2FDB">
            <w:pPr>
              <w:jc w:val="center"/>
              <w:rPr>
                <w:rFonts w:ascii="Calibri" w:hAnsi="Calibri"/>
                <w:color w:val="000000"/>
                <w:sz w:val="20"/>
                <w:szCs w:val="20"/>
              </w:rPr>
            </w:pPr>
            <w:r>
              <w:rPr>
                <w:rFonts w:ascii="Calibri" w:hAnsi="Calibri"/>
                <w:color w:val="000000"/>
                <w:sz w:val="20"/>
                <w:szCs w:val="20"/>
              </w:rPr>
              <w:t xml:space="preserve">Excepted Result </w:t>
            </w:r>
          </w:p>
        </w:tc>
      </w:tr>
      <w:tr w:rsidR="00E6087B" w14:paraId="373C5F99"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72E7E26C" w14:textId="77777777" w:rsidR="00E6087B" w:rsidRDefault="00E6087B" w:rsidP="003C2FDB">
            <w:pPr>
              <w:jc w:val="center"/>
              <w:rPr>
                <w:rFonts w:ascii="Calibri" w:hAnsi="Calibri"/>
                <w:color w:val="1F497D"/>
                <w:sz w:val="20"/>
                <w:szCs w:val="20"/>
              </w:rPr>
            </w:pPr>
            <w:r>
              <w:rPr>
                <w:rFonts w:ascii="Calibri" w:hAnsi="Calibri"/>
                <w:color w:val="1F497D"/>
                <w:sz w:val="20"/>
                <w:szCs w:val="20"/>
              </w:rPr>
              <w:t>1</w:t>
            </w:r>
          </w:p>
        </w:tc>
        <w:tc>
          <w:tcPr>
            <w:tcW w:w="2437" w:type="dxa"/>
            <w:tcBorders>
              <w:top w:val="nil"/>
              <w:left w:val="nil"/>
              <w:bottom w:val="single" w:sz="4" w:space="0" w:color="auto"/>
              <w:right w:val="single" w:sz="4" w:space="0" w:color="auto"/>
            </w:tcBorders>
            <w:shd w:val="clear" w:color="auto" w:fill="auto"/>
            <w:noWrap/>
            <w:vAlign w:val="center"/>
            <w:hideMark/>
          </w:tcPr>
          <w:p w14:paraId="44E64E9B"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amount=0</w:t>
            </w:r>
          </w:p>
        </w:tc>
        <w:tc>
          <w:tcPr>
            <w:tcW w:w="3534" w:type="dxa"/>
            <w:tcBorders>
              <w:top w:val="nil"/>
              <w:left w:val="nil"/>
              <w:bottom w:val="single" w:sz="4" w:space="0" w:color="auto"/>
              <w:right w:val="single" w:sz="4" w:space="0" w:color="auto"/>
            </w:tcBorders>
            <w:shd w:val="clear" w:color="auto" w:fill="auto"/>
            <w:noWrap/>
            <w:vAlign w:val="center"/>
            <w:hideMark/>
          </w:tcPr>
          <w:p w14:paraId="5262766F" w14:textId="77777777" w:rsidR="00E6087B" w:rsidRDefault="00E6087B" w:rsidP="003C2FDB">
            <w:pPr>
              <w:jc w:val="center"/>
              <w:rPr>
                <w:rFonts w:ascii="Calibri" w:hAnsi="Calibri"/>
                <w:color w:val="1F497D"/>
                <w:sz w:val="20"/>
                <w:szCs w:val="20"/>
              </w:rPr>
            </w:pPr>
            <w:r>
              <w:rPr>
                <w:rFonts w:ascii="Calibri" w:hAnsi="Calibri"/>
                <w:color w:val="1F497D"/>
                <w:sz w:val="20"/>
                <w:szCs w:val="20"/>
              </w:rPr>
              <w:t>no HUB CTI msg</w:t>
            </w:r>
          </w:p>
        </w:tc>
        <w:tc>
          <w:tcPr>
            <w:tcW w:w="1012" w:type="dxa"/>
            <w:tcBorders>
              <w:top w:val="nil"/>
              <w:left w:val="nil"/>
              <w:bottom w:val="single" w:sz="4" w:space="0" w:color="auto"/>
              <w:right w:val="single" w:sz="4" w:space="0" w:color="auto"/>
            </w:tcBorders>
            <w:shd w:val="clear" w:color="auto" w:fill="auto"/>
            <w:noWrap/>
            <w:vAlign w:val="center"/>
            <w:hideMark/>
          </w:tcPr>
          <w:p w14:paraId="26667045" w14:textId="77777777" w:rsidR="00E6087B" w:rsidRDefault="00E6087B" w:rsidP="003C2FDB">
            <w:pPr>
              <w:jc w:val="center"/>
              <w:rPr>
                <w:rFonts w:ascii="Calibri" w:hAnsi="Calibri"/>
                <w:color w:val="1F497D"/>
                <w:sz w:val="20"/>
                <w:szCs w:val="20"/>
              </w:rPr>
            </w:pPr>
            <w:r>
              <w:rPr>
                <w:rFonts w:ascii="Calibri" w:hAnsi="Calibri"/>
                <w:color w:val="1F497D"/>
                <w:sz w:val="20"/>
                <w:szCs w:val="20"/>
              </w:rPr>
              <w:t>Y</w:t>
            </w:r>
          </w:p>
        </w:tc>
        <w:tc>
          <w:tcPr>
            <w:tcW w:w="1599" w:type="dxa"/>
            <w:tcBorders>
              <w:top w:val="nil"/>
              <w:left w:val="nil"/>
              <w:bottom w:val="single" w:sz="4" w:space="0" w:color="auto"/>
              <w:right w:val="single" w:sz="4" w:space="0" w:color="auto"/>
            </w:tcBorders>
            <w:shd w:val="clear" w:color="auto" w:fill="auto"/>
            <w:noWrap/>
            <w:vAlign w:val="center"/>
            <w:hideMark/>
          </w:tcPr>
          <w:p w14:paraId="42EDC8C7" w14:textId="77777777" w:rsidR="00E6087B" w:rsidRDefault="00E6087B" w:rsidP="003C2FDB">
            <w:pPr>
              <w:jc w:val="center"/>
              <w:rPr>
                <w:rFonts w:ascii="Calibri" w:hAnsi="Calibri"/>
                <w:color w:val="1F497D"/>
                <w:sz w:val="20"/>
                <w:szCs w:val="20"/>
              </w:rPr>
            </w:pPr>
            <w:r>
              <w:rPr>
                <w:rFonts w:ascii="Calibri" w:hAnsi="Calibri"/>
                <w:color w:val="1F497D"/>
                <w:sz w:val="20"/>
                <w:szCs w:val="20"/>
              </w:rPr>
              <w:t>Settlement Summary</w:t>
            </w:r>
          </w:p>
        </w:tc>
      </w:tr>
      <w:tr w:rsidR="00E6087B" w14:paraId="7223B732"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222C3A3D" w14:textId="77777777" w:rsidR="00E6087B" w:rsidRDefault="00E6087B" w:rsidP="003C2FDB">
            <w:pPr>
              <w:jc w:val="center"/>
              <w:rPr>
                <w:rFonts w:ascii="Calibri" w:hAnsi="Calibri"/>
                <w:color w:val="1F497D"/>
                <w:sz w:val="20"/>
                <w:szCs w:val="20"/>
              </w:rPr>
            </w:pPr>
            <w:r>
              <w:rPr>
                <w:rFonts w:ascii="Calibri" w:hAnsi="Calibri"/>
                <w:color w:val="1F497D"/>
                <w:sz w:val="20"/>
                <w:szCs w:val="20"/>
              </w:rPr>
              <w:t>2</w:t>
            </w:r>
          </w:p>
        </w:tc>
        <w:tc>
          <w:tcPr>
            <w:tcW w:w="2437" w:type="dxa"/>
            <w:tcBorders>
              <w:top w:val="nil"/>
              <w:left w:val="nil"/>
              <w:bottom w:val="single" w:sz="4" w:space="0" w:color="auto"/>
              <w:right w:val="single" w:sz="4" w:space="0" w:color="auto"/>
            </w:tcBorders>
            <w:shd w:val="clear" w:color="auto" w:fill="auto"/>
            <w:noWrap/>
            <w:vAlign w:val="center"/>
            <w:hideMark/>
          </w:tcPr>
          <w:p w14:paraId="15C2FED8"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amount=0</w:t>
            </w:r>
          </w:p>
        </w:tc>
        <w:tc>
          <w:tcPr>
            <w:tcW w:w="3534" w:type="dxa"/>
            <w:tcBorders>
              <w:top w:val="nil"/>
              <w:left w:val="nil"/>
              <w:bottom w:val="single" w:sz="4" w:space="0" w:color="auto"/>
              <w:right w:val="single" w:sz="4" w:space="0" w:color="auto"/>
            </w:tcBorders>
            <w:shd w:val="clear" w:color="auto" w:fill="auto"/>
            <w:noWrap/>
            <w:vAlign w:val="center"/>
            <w:hideMark/>
          </w:tcPr>
          <w:p w14:paraId="74B75F49" w14:textId="77777777" w:rsidR="00E6087B" w:rsidRDefault="00E6087B" w:rsidP="003C2FDB">
            <w:pPr>
              <w:jc w:val="center"/>
              <w:rPr>
                <w:rFonts w:ascii="Calibri" w:hAnsi="Calibri"/>
                <w:color w:val="1F497D"/>
                <w:sz w:val="20"/>
                <w:szCs w:val="20"/>
              </w:rPr>
            </w:pPr>
            <w:r>
              <w:rPr>
                <w:rFonts w:ascii="Calibri" w:hAnsi="Calibri"/>
                <w:color w:val="1F497D"/>
                <w:sz w:val="20"/>
                <w:szCs w:val="20"/>
              </w:rPr>
              <w:t>HUB settled amount&gt;0</w:t>
            </w:r>
          </w:p>
        </w:tc>
        <w:tc>
          <w:tcPr>
            <w:tcW w:w="1012" w:type="dxa"/>
            <w:tcBorders>
              <w:top w:val="nil"/>
              <w:left w:val="nil"/>
              <w:bottom w:val="single" w:sz="4" w:space="0" w:color="auto"/>
              <w:right w:val="single" w:sz="4" w:space="0" w:color="auto"/>
            </w:tcBorders>
            <w:shd w:val="clear" w:color="auto" w:fill="auto"/>
            <w:noWrap/>
            <w:vAlign w:val="center"/>
            <w:hideMark/>
          </w:tcPr>
          <w:p w14:paraId="39CF63EA" w14:textId="77777777" w:rsidR="00E6087B" w:rsidRDefault="00E6087B" w:rsidP="003C2FDB">
            <w:pPr>
              <w:jc w:val="center"/>
              <w:rPr>
                <w:rFonts w:ascii="Calibri" w:hAnsi="Calibri"/>
                <w:color w:val="1F497D"/>
                <w:sz w:val="20"/>
                <w:szCs w:val="20"/>
              </w:rPr>
            </w:pPr>
            <w:r>
              <w:rPr>
                <w:rFonts w:ascii="Calibri" w:hAnsi="Calibri"/>
                <w:color w:val="1F497D"/>
                <w:sz w:val="20"/>
                <w:szCs w:val="20"/>
              </w:rPr>
              <w:t>N</w:t>
            </w:r>
          </w:p>
        </w:tc>
        <w:tc>
          <w:tcPr>
            <w:tcW w:w="1599" w:type="dxa"/>
            <w:tcBorders>
              <w:top w:val="nil"/>
              <w:left w:val="nil"/>
              <w:bottom w:val="single" w:sz="4" w:space="0" w:color="auto"/>
              <w:right w:val="single" w:sz="4" w:space="0" w:color="auto"/>
            </w:tcBorders>
            <w:shd w:val="clear" w:color="auto" w:fill="auto"/>
            <w:noWrap/>
            <w:vAlign w:val="center"/>
            <w:hideMark/>
          </w:tcPr>
          <w:p w14:paraId="6438CD2A" w14:textId="77777777" w:rsidR="00E6087B" w:rsidRDefault="00E6087B" w:rsidP="003C2FDB">
            <w:pPr>
              <w:jc w:val="center"/>
              <w:rPr>
                <w:rFonts w:ascii="Calibri" w:hAnsi="Calibri"/>
                <w:color w:val="1F497D"/>
                <w:sz w:val="20"/>
                <w:szCs w:val="20"/>
              </w:rPr>
            </w:pPr>
            <w:r>
              <w:rPr>
                <w:rFonts w:ascii="Calibri" w:hAnsi="Calibri"/>
                <w:color w:val="1F497D"/>
                <w:sz w:val="20"/>
                <w:szCs w:val="20"/>
              </w:rPr>
              <w:t>Exception Report</w:t>
            </w:r>
          </w:p>
        </w:tc>
      </w:tr>
      <w:tr w:rsidR="00E6087B" w14:paraId="678713CC"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5F37EB6E" w14:textId="77777777" w:rsidR="00E6087B" w:rsidRDefault="00E6087B" w:rsidP="003C2FDB">
            <w:pPr>
              <w:jc w:val="center"/>
              <w:rPr>
                <w:rFonts w:ascii="Calibri" w:hAnsi="Calibri"/>
                <w:color w:val="1F497D"/>
                <w:sz w:val="20"/>
                <w:szCs w:val="20"/>
              </w:rPr>
            </w:pPr>
            <w:r>
              <w:rPr>
                <w:rFonts w:ascii="Calibri" w:hAnsi="Calibri"/>
                <w:color w:val="1F497D"/>
                <w:sz w:val="20"/>
                <w:szCs w:val="20"/>
              </w:rPr>
              <w:t>3</w:t>
            </w:r>
          </w:p>
        </w:tc>
        <w:tc>
          <w:tcPr>
            <w:tcW w:w="2437" w:type="dxa"/>
            <w:tcBorders>
              <w:top w:val="nil"/>
              <w:left w:val="nil"/>
              <w:bottom w:val="single" w:sz="4" w:space="0" w:color="auto"/>
              <w:right w:val="single" w:sz="4" w:space="0" w:color="auto"/>
            </w:tcBorders>
            <w:shd w:val="clear" w:color="auto" w:fill="auto"/>
            <w:noWrap/>
            <w:vAlign w:val="center"/>
            <w:hideMark/>
          </w:tcPr>
          <w:p w14:paraId="7F4FB4F2" w14:textId="77777777" w:rsidR="00E6087B" w:rsidRDefault="00E6087B" w:rsidP="003C2FDB">
            <w:pPr>
              <w:jc w:val="center"/>
              <w:rPr>
                <w:rFonts w:ascii="Calibri" w:hAnsi="Calibri"/>
                <w:color w:val="1F497D"/>
                <w:sz w:val="20"/>
                <w:szCs w:val="20"/>
              </w:rPr>
            </w:pPr>
            <w:r>
              <w:rPr>
                <w:rFonts w:ascii="Calibri" w:hAnsi="Calibri"/>
                <w:color w:val="1F497D"/>
                <w:sz w:val="20"/>
                <w:szCs w:val="20"/>
              </w:rPr>
              <w:t>no reconciliation file</w:t>
            </w:r>
          </w:p>
        </w:tc>
        <w:tc>
          <w:tcPr>
            <w:tcW w:w="3534" w:type="dxa"/>
            <w:tcBorders>
              <w:top w:val="nil"/>
              <w:left w:val="nil"/>
              <w:bottom w:val="single" w:sz="4" w:space="0" w:color="auto"/>
              <w:right w:val="single" w:sz="4" w:space="0" w:color="auto"/>
            </w:tcBorders>
            <w:shd w:val="clear" w:color="auto" w:fill="auto"/>
            <w:noWrap/>
            <w:vAlign w:val="center"/>
            <w:hideMark/>
          </w:tcPr>
          <w:p w14:paraId="2FDDADE3" w14:textId="77777777" w:rsidR="00E6087B" w:rsidRDefault="00E6087B" w:rsidP="003C2FDB">
            <w:pPr>
              <w:jc w:val="center"/>
              <w:rPr>
                <w:rFonts w:ascii="Calibri" w:hAnsi="Calibri"/>
                <w:color w:val="1F497D"/>
                <w:sz w:val="20"/>
                <w:szCs w:val="20"/>
              </w:rPr>
            </w:pPr>
            <w:r>
              <w:rPr>
                <w:rFonts w:ascii="Calibri" w:hAnsi="Calibri"/>
                <w:color w:val="1F497D"/>
                <w:sz w:val="20"/>
                <w:szCs w:val="20"/>
              </w:rPr>
              <w:t>no HUB CTI msg</w:t>
            </w:r>
          </w:p>
        </w:tc>
        <w:tc>
          <w:tcPr>
            <w:tcW w:w="1012" w:type="dxa"/>
            <w:tcBorders>
              <w:top w:val="nil"/>
              <w:left w:val="nil"/>
              <w:bottom w:val="single" w:sz="4" w:space="0" w:color="auto"/>
              <w:right w:val="single" w:sz="4" w:space="0" w:color="auto"/>
            </w:tcBorders>
            <w:shd w:val="clear" w:color="auto" w:fill="auto"/>
            <w:noWrap/>
            <w:vAlign w:val="center"/>
            <w:hideMark/>
          </w:tcPr>
          <w:p w14:paraId="6664AE9C" w14:textId="77777777" w:rsidR="00E6087B" w:rsidRDefault="00E6087B" w:rsidP="003C2FDB">
            <w:pPr>
              <w:jc w:val="center"/>
              <w:rPr>
                <w:rFonts w:ascii="Calibri" w:hAnsi="Calibri"/>
                <w:color w:val="1F497D"/>
                <w:sz w:val="20"/>
                <w:szCs w:val="20"/>
              </w:rPr>
            </w:pPr>
            <w:r>
              <w:rPr>
                <w:rFonts w:ascii="Calibri" w:hAnsi="Calibri"/>
                <w:color w:val="1F497D"/>
                <w:sz w:val="20"/>
                <w:szCs w:val="20"/>
              </w:rPr>
              <w:t>/</w:t>
            </w:r>
          </w:p>
        </w:tc>
        <w:tc>
          <w:tcPr>
            <w:tcW w:w="1599" w:type="dxa"/>
            <w:tcBorders>
              <w:top w:val="nil"/>
              <w:left w:val="nil"/>
              <w:bottom w:val="single" w:sz="4" w:space="0" w:color="auto"/>
              <w:right w:val="single" w:sz="4" w:space="0" w:color="auto"/>
            </w:tcBorders>
            <w:shd w:val="clear" w:color="auto" w:fill="auto"/>
            <w:noWrap/>
            <w:vAlign w:val="center"/>
            <w:hideMark/>
          </w:tcPr>
          <w:p w14:paraId="3F8B8C03" w14:textId="77777777" w:rsidR="00E6087B" w:rsidRDefault="00E6087B" w:rsidP="003C2FDB">
            <w:pPr>
              <w:jc w:val="center"/>
              <w:rPr>
                <w:rFonts w:ascii="Calibri" w:hAnsi="Calibri"/>
                <w:color w:val="1F497D"/>
                <w:sz w:val="20"/>
                <w:szCs w:val="20"/>
              </w:rPr>
            </w:pPr>
            <w:r>
              <w:rPr>
                <w:rFonts w:ascii="Calibri" w:hAnsi="Calibri"/>
                <w:color w:val="1F497D"/>
                <w:sz w:val="20"/>
                <w:szCs w:val="20"/>
              </w:rPr>
              <w:t>/</w:t>
            </w:r>
          </w:p>
        </w:tc>
      </w:tr>
      <w:tr w:rsidR="00E6087B" w14:paraId="7011BBEE"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440F689A" w14:textId="77777777" w:rsidR="00E6087B" w:rsidRDefault="00E6087B" w:rsidP="003C2FDB">
            <w:pPr>
              <w:jc w:val="center"/>
              <w:rPr>
                <w:rFonts w:ascii="Calibri" w:hAnsi="Calibri"/>
                <w:color w:val="1F497D"/>
                <w:sz w:val="20"/>
                <w:szCs w:val="20"/>
              </w:rPr>
            </w:pPr>
            <w:r>
              <w:rPr>
                <w:rFonts w:ascii="Calibri" w:hAnsi="Calibri"/>
                <w:color w:val="1F497D"/>
                <w:sz w:val="20"/>
                <w:szCs w:val="20"/>
              </w:rPr>
              <w:t>4</w:t>
            </w:r>
          </w:p>
        </w:tc>
        <w:tc>
          <w:tcPr>
            <w:tcW w:w="2437" w:type="dxa"/>
            <w:tcBorders>
              <w:top w:val="nil"/>
              <w:left w:val="nil"/>
              <w:bottom w:val="single" w:sz="4" w:space="0" w:color="auto"/>
              <w:right w:val="single" w:sz="4" w:space="0" w:color="auto"/>
            </w:tcBorders>
            <w:shd w:val="clear" w:color="auto" w:fill="auto"/>
            <w:noWrap/>
            <w:vAlign w:val="center"/>
            <w:hideMark/>
          </w:tcPr>
          <w:p w14:paraId="1E2CC094" w14:textId="77777777" w:rsidR="00E6087B" w:rsidRDefault="00E6087B" w:rsidP="003C2FDB">
            <w:pPr>
              <w:jc w:val="center"/>
              <w:rPr>
                <w:rFonts w:ascii="Calibri" w:hAnsi="Calibri"/>
                <w:color w:val="1F497D"/>
                <w:sz w:val="20"/>
                <w:szCs w:val="20"/>
              </w:rPr>
            </w:pPr>
            <w:r>
              <w:rPr>
                <w:rFonts w:ascii="Calibri" w:hAnsi="Calibri"/>
                <w:color w:val="1F497D"/>
                <w:sz w:val="20"/>
                <w:szCs w:val="20"/>
              </w:rPr>
              <w:t>no reconciliation file</w:t>
            </w:r>
          </w:p>
        </w:tc>
        <w:tc>
          <w:tcPr>
            <w:tcW w:w="3534" w:type="dxa"/>
            <w:tcBorders>
              <w:top w:val="nil"/>
              <w:left w:val="nil"/>
              <w:bottom w:val="single" w:sz="4" w:space="0" w:color="auto"/>
              <w:right w:val="single" w:sz="4" w:space="0" w:color="auto"/>
            </w:tcBorders>
            <w:shd w:val="clear" w:color="auto" w:fill="auto"/>
            <w:noWrap/>
            <w:vAlign w:val="center"/>
            <w:hideMark/>
          </w:tcPr>
          <w:p w14:paraId="35E49F12" w14:textId="77777777" w:rsidR="00E6087B" w:rsidRDefault="00E6087B" w:rsidP="003C2FDB">
            <w:pPr>
              <w:jc w:val="center"/>
              <w:rPr>
                <w:rFonts w:ascii="Calibri" w:hAnsi="Calibri"/>
                <w:color w:val="1F497D"/>
                <w:sz w:val="20"/>
                <w:szCs w:val="20"/>
              </w:rPr>
            </w:pPr>
            <w:r>
              <w:rPr>
                <w:rFonts w:ascii="Calibri" w:hAnsi="Calibri"/>
                <w:color w:val="1F497D"/>
                <w:sz w:val="20"/>
                <w:szCs w:val="20"/>
              </w:rPr>
              <w:t>HUB settled amount&gt;0</w:t>
            </w:r>
          </w:p>
        </w:tc>
        <w:tc>
          <w:tcPr>
            <w:tcW w:w="1012" w:type="dxa"/>
            <w:tcBorders>
              <w:top w:val="nil"/>
              <w:left w:val="nil"/>
              <w:bottom w:val="single" w:sz="4" w:space="0" w:color="auto"/>
              <w:right w:val="single" w:sz="4" w:space="0" w:color="auto"/>
            </w:tcBorders>
            <w:shd w:val="clear" w:color="auto" w:fill="auto"/>
            <w:noWrap/>
            <w:vAlign w:val="center"/>
            <w:hideMark/>
          </w:tcPr>
          <w:p w14:paraId="1EB73CF3" w14:textId="77777777" w:rsidR="00E6087B" w:rsidRDefault="00E6087B" w:rsidP="003C2FDB">
            <w:pPr>
              <w:jc w:val="center"/>
              <w:rPr>
                <w:rFonts w:ascii="Calibri" w:hAnsi="Calibri"/>
                <w:color w:val="1F497D"/>
                <w:sz w:val="20"/>
                <w:szCs w:val="20"/>
              </w:rPr>
            </w:pPr>
            <w:r>
              <w:rPr>
                <w:rFonts w:ascii="Calibri" w:hAnsi="Calibri"/>
                <w:color w:val="1F497D"/>
                <w:sz w:val="20"/>
                <w:szCs w:val="20"/>
              </w:rPr>
              <w:t>N</w:t>
            </w:r>
          </w:p>
        </w:tc>
        <w:tc>
          <w:tcPr>
            <w:tcW w:w="1599" w:type="dxa"/>
            <w:tcBorders>
              <w:top w:val="nil"/>
              <w:left w:val="nil"/>
              <w:bottom w:val="single" w:sz="4" w:space="0" w:color="auto"/>
              <w:right w:val="single" w:sz="4" w:space="0" w:color="auto"/>
            </w:tcBorders>
            <w:shd w:val="clear" w:color="auto" w:fill="auto"/>
            <w:noWrap/>
            <w:vAlign w:val="center"/>
            <w:hideMark/>
          </w:tcPr>
          <w:p w14:paraId="76A9EDB9" w14:textId="77777777" w:rsidR="00E6087B" w:rsidRDefault="00E6087B" w:rsidP="003C2FDB">
            <w:pPr>
              <w:jc w:val="center"/>
              <w:rPr>
                <w:rFonts w:ascii="Calibri" w:hAnsi="Calibri"/>
                <w:color w:val="1F497D"/>
                <w:sz w:val="20"/>
                <w:szCs w:val="20"/>
              </w:rPr>
            </w:pPr>
            <w:r>
              <w:rPr>
                <w:rFonts w:ascii="Calibri" w:hAnsi="Calibri"/>
                <w:color w:val="1F497D"/>
                <w:sz w:val="20"/>
                <w:szCs w:val="20"/>
              </w:rPr>
              <w:t>Exception Report</w:t>
            </w:r>
          </w:p>
        </w:tc>
      </w:tr>
      <w:tr w:rsidR="00E6087B" w14:paraId="2B1520A4"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73637EB0" w14:textId="77777777" w:rsidR="00E6087B" w:rsidRDefault="00E6087B" w:rsidP="003C2FDB">
            <w:pPr>
              <w:jc w:val="center"/>
              <w:rPr>
                <w:rFonts w:ascii="Calibri" w:hAnsi="Calibri"/>
                <w:color w:val="1F497D"/>
                <w:sz w:val="20"/>
                <w:szCs w:val="20"/>
              </w:rPr>
            </w:pPr>
            <w:r>
              <w:rPr>
                <w:rFonts w:ascii="Calibri" w:hAnsi="Calibri"/>
                <w:color w:val="1F497D"/>
                <w:sz w:val="20"/>
                <w:szCs w:val="20"/>
              </w:rPr>
              <w:t>5</w:t>
            </w:r>
          </w:p>
        </w:tc>
        <w:tc>
          <w:tcPr>
            <w:tcW w:w="2437" w:type="dxa"/>
            <w:tcBorders>
              <w:top w:val="nil"/>
              <w:left w:val="nil"/>
              <w:bottom w:val="single" w:sz="4" w:space="0" w:color="auto"/>
              <w:right w:val="single" w:sz="4" w:space="0" w:color="auto"/>
            </w:tcBorders>
            <w:shd w:val="clear" w:color="auto" w:fill="auto"/>
            <w:noWrap/>
            <w:vAlign w:val="center"/>
            <w:hideMark/>
          </w:tcPr>
          <w:p w14:paraId="4B000F10"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amount&gt;0</w:t>
            </w:r>
          </w:p>
        </w:tc>
        <w:tc>
          <w:tcPr>
            <w:tcW w:w="3534" w:type="dxa"/>
            <w:tcBorders>
              <w:top w:val="nil"/>
              <w:left w:val="nil"/>
              <w:bottom w:val="single" w:sz="4" w:space="0" w:color="auto"/>
              <w:right w:val="single" w:sz="4" w:space="0" w:color="auto"/>
            </w:tcBorders>
            <w:shd w:val="clear" w:color="auto" w:fill="auto"/>
            <w:noWrap/>
            <w:vAlign w:val="center"/>
            <w:hideMark/>
          </w:tcPr>
          <w:p w14:paraId="5C4EACA8" w14:textId="77777777" w:rsidR="00E6087B" w:rsidRDefault="00E6087B" w:rsidP="003C2FDB">
            <w:pPr>
              <w:jc w:val="center"/>
              <w:rPr>
                <w:rFonts w:ascii="Calibri" w:hAnsi="Calibri"/>
                <w:color w:val="1F497D"/>
                <w:sz w:val="20"/>
                <w:szCs w:val="20"/>
              </w:rPr>
            </w:pPr>
            <w:r>
              <w:rPr>
                <w:rFonts w:ascii="Calibri" w:hAnsi="Calibri"/>
                <w:color w:val="1F497D"/>
                <w:sz w:val="20"/>
                <w:szCs w:val="20"/>
              </w:rPr>
              <w:t>no HUB CTI msg</w:t>
            </w:r>
          </w:p>
        </w:tc>
        <w:tc>
          <w:tcPr>
            <w:tcW w:w="1012" w:type="dxa"/>
            <w:tcBorders>
              <w:top w:val="nil"/>
              <w:left w:val="nil"/>
              <w:bottom w:val="single" w:sz="4" w:space="0" w:color="auto"/>
              <w:right w:val="single" w:sz="4" w:space="0" w:color="auto"/>
            </w:tcBorders>
            <w:shd w:val="clear" w:color="auto" w:fill="auto"/>
            <w:noWrap/>
            <w:vAlign w:val="center"/>
            <w:hideMark/>
          </w:tcPr>
          <w:p w14:paraId="51428CAF" w14:textId="77777777" w:rsidR="00E6087B" w:rsidRDefault="00E6087B" w:rsidP="003C2FDB">
            <w:pPr>
              <w:jc w:val="center"/>
              <w:rPr>
                <w:rFonts w:ascii="Calibri" w:hAnsi="Calibri"/>
                <w:color w:val="1F497D"/>
                <w:sz w:val="20"/>
                <w:szCs w:val="20"/>
              </w:rPr>
            </w:pPr>
            <w:r>
              <w:rPr>
                <w:rFonts w:ascii="Calibri" w:hAnsi="Calibri"/>
                <w:color w:val="1F497D"/>
                <w:sz w:val="20"/>
                <w:szCs w:val="20"/>
              </w:rPr>
              <w:t>N</w:t>
            </w:r>
          </w:p>
        </w:tc>
        <w:tc>
          <w:tcPr>
            <w:tcW w:w="1599" w:type="dxa"/>
            <w:tcBorders>
              <w:top w:val="nil"/>
              <w:left w:val="nil"/>
              <w:bottom w:val="single" w:sz="4" w:space="0" w:color="auto"/>
              <w:right w:val="single" w:sz="4" w:space="0" w:color="auto"/>
            </w:tcBorders>
            <w:shd w:val="clear" w:color="auto" w:fill="auto"/>
            <w:noWrap/>
            <w:vAlign w:val="center"/>
            <w:hideMark/>
          </w:tcPr>
          <w:p w14:paraId="011C05BF" w14:textId="77777777" w:rsidR="00E6087B" w:rsidRDefault="00E6087B" w:rsidP="003C2FDB">
            <w:pPr>
              <w:jc w:val="center"/>
              <w:rPr>
                <w:rFonts w:ascii="Calibri" w:hAnsi="Calibri"/>
                <w:color w:val="1F497D"/>
                <w:sz w:val="20"/>
                <w:szCs w:val="20"/>
              </w:rPr>
            </w:pPr>
            <w:r>
              <w:rPr>
                <w:rFonts w:ascii="Calibri" w:hAnsi="Calibri"/>
                <w:color w:val="1F497D"/>
                <w:sz w:val="20"/>
                <w:szCs w:val="20"/>
              </w:rPr>
              <w:t>Exception Report</w:t>
            </w:r>
          </w:p>
        </w:tc>
      </w:tr>
      <w:tr w:rsidR="00E6087B" w14:paraId="5726CD60"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64920C84" w14:textId="77777777" w:rsidR="00E6087B" w:rsidRDefault="00E6087B" w:rsidP="003C2FDB">
            <w:pPr>
              <w:jc w:val="center"/>
              <w:rPr>
                <w:rFonts w:ascii="Calibri" w:hAnsi="Calibri"/>
                <w:color w:val="1F497D"/>
                <w:sz w:val="20"/>
                <w:szCs w:val="20"/>
              </w:rPr>
            </w:pPr>
            <w:r>
              <w:rPr>
                <w:rFonts w:ascii="Calibri" w:hAnsi="Calibri"/>
                <w:color w:val="1F497D"/>
                <w:sz w:val="20"/>
                <w:szCs w:val="20"/>
              </w:rPr>
              <w:t>6</w:t>
            </w:r>
          </w:p>
        </w:tc>
        <w:tc>
          <w:tcPr>
            <w:tcW w:w="2437" w:type="dxa"/>
            <w:tcBorders>
              <w:top w:val="nil"/>
              <w:left w:val="nil"/>
              <w:bottom w:val="single" w:sz="4" w:space="0" w:color="auto"/>
              <w:right w:val="single" w:sz="4" w:space="0" w:color="auto"/>
            </w:tcBorders>
            <w:shd w:val="clear" w:color="auto" w:fill="auto"/>
            <w:noWrap/>
            <w:vAlign w:val="center"/>
            <w:hideMark/>
          </w:tcPr>
          <w:p w14:paraId="51F72098"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amount&gt;0</w:t>
            </w:r>
          </w:p>
        </w:tc>
        <w:tc>
          <w:tcPr>
            <w:tcW w:w="3534" w:type="dxa"/>
            <w:tcBorders>
              <w:top w:val="nil"/>
              <w:left w:val="nil"/>
              <w:bottom w:val="single" w:sz="4" w:space="0" w:color="auto"/>
              <w:right w:val="single" w:sz="4" w:space="0" w:color="auto"/>
            </w:tcBorders>
            <w:shd w:val="clear" w:color="auto" w:fill="auto"/>
            <w:noWrap/>
            <w:vAlign w:val="center"/>
            <w:hideMark/>
          </w:tcPr>
          <w:p w14:paraId="10AA5A50"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 = HUB settled amount</w:t>
            </w:r>
          </w:p>
        </w:tc>
        <w:tc>
          <w:tcPr>
            <w:tcW w:w="1012" w:type="dxa"/>
            <w:tcBorders>
              <w:top w:val="nil"/>
              <w:left w:val="nil"/>
              <w:bottom w:val="single" w:sz="4" w:space="0" w:color="auto"/>
              <w:right w:val="single" w:sz="4" w:space="0" w:color="auto"/>
            </w:tcBorders>
            <w:shd w:val="clear" w:color="auto" w:fill="auto"/>
            <w:noWrap/>
            <w:vAlign w:val="center"/>
            <w:hideMark/>
          </w:tcPr>
          <w:p w14:paraId="72576289" w14:textId="77777777" w:rsidR="00E6087B" w:rsidRDefault="00E6087B" w:rsidP="003C2FDB">
            <w:pPr>
              <w:jc w:val="center"/>
              <w:rPr>
                <w:rFonts w:ascii="Calibri" w:hAnsi="Calibri"/>
                <w:color w:val="1F497D"/>
                <w:sz w:val="20"/>
                <w:szCs w:val="20"/>
              </w:rPr>
            </w:pPr>
            <w:r>
              <w:rPr>
                <w:rFonts w:ascii="Calibri" w:hAnsi="Calibri"/>
                <w:color w:val="1F497D"/>
                <w:sz w:val="20"/>
                <w:szCs w:val="20"/>
              </w:rPr>
              <w:t>Y</w:t>
            </w:r>
          </w:p>
        </w:tc>
        <w:tc>
          <w:tcPr>
            <w:tcW w:w="1599" w:type="dxa"/>
            <w:tcBorders>
              <w:top w:val="nil"/>
              <w:left w:val="nil"/>
              <w:bottom w:val="single" w:sz="4" w:space="0" w:color="auto"/>
              <w:right w:val="single" w:sz="4" w:space="0" w:color="auto"/>
            </w:tcBorders>
            <w:shd w:val="clear" w:color="auto" w:fill="auto"/>
            <w:noWrap/>
            <w:vAlign w:val="center"/>
            <w:hideMark/>
          </w:tcPr>
          <w:p w14:paraId="1D6C19CF" w14:textId="77777777" w:rsidR="00E6087B" w:rsidRDefault="00E6087B" w:rsidP="003C2FDB">
            <w:pPr>
              <w:jc w:val="center"/>
              <w:rPr>
                <w:rFonts w:ascii="Calibri" w:hAnsi="Calibri"/>
                <w:color w:val="1F497D"/>
                <w:sz w:val="20"/>
                <w:szCs w:val="20"/>
              </w:rPr>
            </w:pPr>
            <w:r>
              <w:rPr>
                <w:rFonts w:ascii="Calibri" w:hAnsi="Calibri"/>
                <w:color w:val="1F497D"/>
                <w:sz w:val="20"/>
                <w:szCs w:val="20"/>
              </w:rPr>
              <w:t>Settlement Summary</w:t>
            </w:r>
          </w:p>
        </w:tc>
      </w:tr>
      <w:tr w:rsidR="00E6087B" w14:paraId="004A8D66" w14:textId="77777777" w:rsidTr="003C2FDB">
        <w:trPr>
          <w:trHeight w:val="208"/>
        </w:trPr>
        <w:tc>
          <w:tcPr>
            <w:tcW w:w="521" w:type="dxa"/>
            <w:tcBorders>
              <w:top w:val="nil"/>
              <w:left w:val="single" w:sz="4" w:space="0" w:color="auto"/>
              <w:bottom w:val="single" w:sz="4" w:space="0" w:color="auto"/>
              <w:right w:val="single" w:sz="4" w:space="0" w:color="auto"/>
            </w:tcBorders>
            <w:shd w:val="clear" w:color="auto" w:fill="auto"/>
            <w:noWrap/>
            <w:vAlign w:val="center"/>
            <w:hideMark/>
          </w:tcPr>
          <w:p w14:paraId="06A1B80A" w14:textId="77777777" w:rsidR="00E6087B" w:rsidRDefault="00E6087B" w:rsidP="003C2FDB">
            <w:pPr>
              <w:jc w:val="center"/>
              <w:rPr>
                <w:rFonts w:ascii="Calibri" w:hAnsi="Calibri"/>
                <w:color w:val="1F497D"/>
                <w:sz w:val="20"/>
                <w:szCs w:val="20"/>
              </w:rPr>
            </w:pPr>
            <w:r>
              <w:rPr>
                <w:rFonts w:ascii="Calibri" w:hAnsi="Calibri"/>
                <w:color w:val="1F497D"/>
                <w:sz w:val="20"/>
                <w:szCs w:val="20"/>
              </w:rPr>
              <w:t>7</w:t>
            </w:r>
          </w:p>
        </w:tc>
        <w:tc>
          <w:tcPr>
            <w:tcW w:w="2437" w:type="dxa"/>
            <w:tcBorders>
              <w:top w:val="nil"/>
              <w:left w:val="nil"/>
              <w:bottom w:val="single" w:sz="4" w:space="0" w:color="auto"/>
              <w:right w:val="single" w:sz="4" w:space="0" w:color="auto"/>
            </w:tcBorders>
            <w:shd w:val="clear" w:color="auto" w:fill="auto"/>
            <w:noWrap/>
            <w:vAlign w:val="center"/>
            <w:hideMark/>
          </w:tcPr>
          <w:p w14:paraId="051E1B26"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amount&gt;0</w:t>
            </w:r>
          </w:p>
        </w:tc>
        <w:tc>
          <w:tcPr>
            <w:tcW w:w="3534" w:type="dxa"/>
            <w:tcBorders>
              <w:top w:val="nil"/>
              <w:left w:val="nil"/>
              <w:bottom w:val="single" w:sz="4" w:space="0" w:color="auto"/>
              <w:right w:val="single" w:sz="4" w:space="0" w:color="auto"/>
            </w:tcBorders>
            <w:shd w:val="clear" w:color="auto" w:fill="auto"/>
            <w:noWrap/>
            <w:vAlign w:val="center"/>
            <w:hideMark/>
          </w:tcPr>
          <w:p w14:paraId="6F04272A" w14:textId="77777777" w:rsidR="00E6087B" w:rsidRDefault="00E6087B" w:rsidP="003C2FDB">
            <w:pPr>
              <w:jc w:val="center"/>
              <w:rPr>
                <w:rFonts w:ascii="Calibri" w:hAnsi="Calibri"/>
                <w:color w:val="1F497D"/>
                <w:sz w:val="20"/>
                <w:szCs w:val="20"/>
              </w:rPr>
            </w:pPr>
            <w:r>
              <w:rPr>
                <w:rFonts w:ascii="Calibri" w:hAnsi="Calibri"/>
                <w:color w:val="1F497D"/>
                <w:sz w:val="20"/>
                <w:szCs w:val="20"/>
              </w:rPr>
              <w:t>aggregate total amount ≠ HUB settled amount</w:t>
            </w:r>
          </w:p>
        </w:tc>
        <w:tc>
          <w:tcPr>
            <w:tcW w:w="1012" w:type="dxa"/>
            <w:tcBorders>
              <w:top w:val="nil"/>
              <w:left w:val="nil"/>
              <w:bottom w:val="single" w:sz="4" w:space="0" w:color="auto"/>
              <w:right w:val="single" w:sz="4" w:space="0" w:color="auto"/>
            </w:tcBorders>
            <w:shd w:val="clear" w:color="auto" w:fill="auto"/>
            <w:noWrap/>
            <w:vAlign w:val="center"/>
            <w:hideMark/>
          </w:tcPr>
          <w:p w14:paraId="0D5F7677" w14:textId="77777777" w:rsidR="00E6087B" w:rsidRDefault="00E6087B" w:rsidP="003C2FDB">
            <w:pPr>
              <w:jc w:val="center"/>
              <w:rPr>
                <w:rFonts w:ascii="Calibri" w:hAnsi="Calibri"/>
                <w:color w:val="1F497D"/>
                <w:sz w:val="20"/>
                <w:szCs w:val="20"/>
              </w:rPr>
            </w:pPr>
            <w:r>
              <w:rPr>
                <w:rFonts w:ascii="Calibri" w:hAnsi="Calibri"/>
                <w:color w:val="1F497D"/>
                <w:sz w:val="20"/>
                <w:szCs w:val="20"/>
              </w:rPr>
              <w:t>N</w:t>
            </w:r>
          </w:p>
        </w:tc>
        <w:tc>
          <w:tcPr>
            <w:tcW w:w="1599" w:type="dxa"/>
            <w:tcBorders>
              <w:top w:val="nil"/>
              <w:left w:val="nil"/>
              <w:bottom w:val="single" w:sz="4" w:space="0" w:color="auto"/>
              <w:right w:val="single" w:sz="4" w:space="0" w:color="auto"/>
            </w:tcBorders>
            <w:shd w:val="clear" w:color="auto" w:fill="auto"/>
            <w:noWrap/>
            <w:vAlign w:val="center"/>
            <w:hideMark/>
          </w:tcPr>
          <w:p w14:paraId="22505E9E" w14:textId="77777777" w:rsidR="00E6087B" w:rsidRDefault="00E6087B" w:rsidP="003C2FDB">
            <w:pPr>
              <w:jc w:val="center"/>
              <w:rPr>
                <w:rFonts w:ascii="Calibri" w:hAnsi="Calibri"/>
                <w:color w:val="1F497D"/>
                <w:sz w:val="20"/>
                <w:szCs w:val="20"/>
              </w:rPr>
            </w:pPr>
            <w:r>
              <w:rPr>
                <w:rFonts w:ascii="Calibri" w:hAnsi="Calibri"/>
                <w:color w:val="1F497D"/>
                <w:sz w:val="20"/>
                <w:szCs w:val="20"/>
              </w:rPr>
              <w:t>Exception Report</w:t>
            </w:r>
          </w:p>
        </w:tc>
      </w:tr>
    </w:tbl>
    <w:p w14:paraId="46078989" w14:textId="77777777" w:rsidR="00BB0F52" w:rsidRPr="008E01D3" w:rsidRDefault="00BB0F52" w:rsidP="00E6087B">
      <w:pPr>
        <w:rPr>
          <w:rFonts w:ascii="Arial" w:hAnsi="Arial" w:cs="Arial"/>
        </w:rPr>
      </w:pPr>
    </w:p>
    <w:p w14:paraId="2DD9E813" w14:textId="77777777" w:rsidR="0098700F" w:rsidRPr="00285DDB" w:rsidRDefault="009B1BBD" w:rsidP="00A907EC">
      <w:pPr>
        <w:pStyle w:val="3"/>
        <w:numPr>
          <w:ilvl w:val="2"/>
          <w:numId w:val="1"/>
        </w:numPr>
        <w:rPr>
          <w:rFonts w:ascii="Arial" w:hAnsi="Arial" w:cs="Arial"/>
        </w:rPr>
      </w:pPr>
      <w:bookmarkStart w:id="209" w:name="_Merchant_Report_Sending"/>
      <w:bookmarkStart w:id="210" w:name="_Toc527537763"/>
      <w:bookmarkEnd w:id="209"/>
      <w:r w:rsidRPr="00285DDB">
        <w:rPr>
          <w:rFonts w:ascii="Arial" w:hAnsi="Arial" w:cs="Arial"/>
        </w:rPr>
        <w:lastRenderedPageBreak/>
        <w:t>Merchant Report Sending</w:t>
      </w:r>
      <w:bookmarkEnd w:id="210"/>
      <w:r w:rsidRPr="00285DDB">
        <w:rPr>
          <w:rFonts w:ascii="Arial" w:hAnsi="Arial" w:cs="Arial"/>
        </w:rPr>
        <w:t xml:space="preserve"> </w:t>
      </w:r>
    </w:p>
    <w:p w14:paraId="1BA8E2D7" w14:textId="77777777" w:rsidR="0098700F" w:rsidRPr="00285DDB" w:rsidRDefault="00BD705D" w:rsidP="00BD705D">
      <w:pPr>
        <w:jc w:val="center"/>
        <w:rPr>
          <w:rFonts w:ascii="Arial" w:hAnsi="Arial" w:cs="Arial"/>
        </w:rPr>
      </w:pPr>
      <w:r>
        <w:rPr>
          <w:rFonts w:ascii="Arial" w:hAnsi="Arial" w:cs="Arial"/>
          <w:noProof/>
        </w:rPr>
        <w:drawing>
          <wp:inline distT="0" distB="0" distL="0" distR="0" wp14:anchorId="69489F2D" wp14:editId="220F6A2D">
            <wp:extent cx="3429000" cy="239972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png"/>
                    <pic:cNvPicPr/>
                  </pic:nvPicPr>
                  <pic:blipFill>
                    <a:blip r:embed="rId46">
                      <a:extLst>
                        <a:ext uri="{28A0092B-C50C-407E-A947-70E740481C1C}">
                          <a14:useLocalDpi xmlns:a14="http://schemas.microsoft.com/office/drawing/2010/main" val="0"/>
                        </a:ext>
                      </a:extLst>
                    </a:blip>
                    <a:stretch>
                      <a:fillRect/>
                    </a:stretch>
                  </pic:blipFill>
                  <pic:spPr>
                    <a:xfrm>
                      <a:off x="0" y="0"/>
                      <a:ext cx="3461674" cy="2422589"/>
                    </a:xfrm>
                    <a:prstGeom prst="rect">
                      <a:avLst/>
                    </a:prstGeom>
                  </pic:spPr>
                </pic:pic>
              </a:graphicData>
            </a:graphic>
          </wp:inline>
        </w:drawing>
      </w:r>
    </w:p>
    <w:p w14:paraId="391325F3" w14:textId="77777777" w:rsidR="0098700F" w:rsidRPr="00285DDB" w:rsidRDefault="0098700F" w:rsidP="0098700F">
      <w:pPr>
        <w:rPr>
          <w:rFonts w:ascii="Arial" w:hAnsi="Arial" w:cs="Arial"/>
          <w:b/>
        </w:rPr>
      </w:pPr>
      <w:commentRangeStart w:id="211"/>
      <w:commentRangeStart w:id="212"/>
      <w:r w:rsidRPr="00285DDB">
        <w:rPr>
          <w:rFonts w:ascii="Arial" w:hAnsi="Arial" w:cs="Arial"/>
          <w:b/>
        </w:rPr>
        <w:t>Illustration</w:t>
      </w:r>
      <w:commentRangeEnd w:id="211"/>
      <w:r w:rsidR="00811B1E">
        <w:rPr>
          <w:rStyle w:val="a7"/>
          <w:kern w:val="2"/>
        </w:rPr>
        <w:commentReference w:id="211"/>
      </w:r>
      <w:r w:rsidRPr="00285DDB">
        <w:rPr>
          <w:rFonts w:ascii="Arial" w:hAnsi="Arial" w:cs="Arial"/>
          <w:b/>
        </w:rPr>
        <w:t>:</w:t>
      </w:r>
      <w:commentRangeEnd w:id="212"/>
      <w:r w:rsidR="00147DD1">
        <w:rPr>
          <w:rStyle w:val="a7"/>
        </w:rPr>
        <w:commentReference w:id="212"/>
      </w:r>
    </w:p>
    <w:p w14:paraId="2EA3BEEF" w14:textId="6D3DC41B" w:rsidR="004771C2" w:rsidRPr="00285DDB" w:rsidRDefault="007B78C4" w:rsidP="000F6D78">
      <w:pPr>
        <w:numPr>
          <w:ilvl w:val="0"/>
          <w:numId w:val="3"/>
        </w:numPr>
        <w:rPr>
          <w:rFonts w:ascii="Arial" w:hAnsi="Arial" w:cs="Arial"/>
        </w:rPr>
      </w:pPr>
      <w:r w:rsidRPr="00285DDB">
        <w:rPr>
          <w:rFonts w:ascii="Arial" w:hAnsi="Arial" w:cs="Arial"/>
        </w:rPr>
        <w:t xml:space="preserve">If merchants subscribed reports through </w:t>
      </w:r>
      <w:r w:rsidR="00FC756B" w:rsidRPr="00285DDB">
        <w:rPr>
          <w:rFonts w:ascii="Arial" w:hAnsi="Arial" w:cs="Arial"/>
        </w:rPr>
        <w:t>listed</w:t>
      </w:r>
      <w:r w:rsidRPr="00285DDB">
        <w:rPr>
          <w:rFonts w:ascii="Arial" w:hAnsi="Arial" w:cs="Arial"/>
        </w:rPr>
        <w:t xml:space="preserve"> channels, </w:t>
      </w:r>
      <w:r w:rsidR="009B1BBD" w:rsidRPr="00285DDB">
        <w:rPr>
          <w:rFonts w:ascii="Arial" w:hAnsi="Arial" w:cs="Arial"/>
        </w:rPr>
        <w:t xml:space="preserve">DCMS will send </w:t>
      </w:r>
      <w:r w:rsidRPr="00285DDB">
        <w:rPr>
          <w:rFonts w:ascii="Arial" w:hAnsi="Arial" w:cs="Arial"/>
        </w:rPr>
        <w:t xml:space="preserve">the </w:t>
      </w:r>
      <w:del w:id="213" w:author="cliff.k.h.lam@hsbc.com.hk" w:date="2019-03-11T15:43:00Z">
        <w:r w:rsidRPr="00285DDB" w:rsidDel="00811B1E">
          <w:rPr>
            <w:rFonts w:ascii="Arial" w:hAnsi="Arial" w:cs="Arial"/>
          </w:rPr>
          <w:delText>subscription information</w:delText>
        </w:r>
      </w:del>
      <w:ins w:id="214" w:author="cliff.k.h.lam@hsbc.com.hk" w:date="2019-03-11T15:43:00Z">
        <w:r w:rsidR="00811B1E">
          <w:rPr>
            <w:rFonts w:ascii="Arial" w:hAnsi="Arial" w:cs="Arial"/>
          </w:rPr>
          <w:t xml:space="preserve"> generated reports</w:t>
        </w:r>
      </w:ins>
      <w:r w:rsidRPr="00285DDB">
        <w:rPr>
          <w:rFonts w:ascii="Arial" w:hAnsi="Arial" w:cs="Arial"/>
        </w:rPr>
        <w:t xml:space="preserve"> to </w:t>
      </w:r>
      <w:r w:rsidR="009B1BBD" w:rsidRPr="00285DDB">
        <w:rPr>
          <w:rFonts w:ascii="Arial" w:hAnsi="Arial" w:cs="Arial"/>
        </w:rPr>
        <w:t>UMS</w:t>
      </w:r>
      <w:del w:id="215" w:author="pat.z.s.xie@hsbc.com.cn" w:date="2019-03-20T16:16:00Z">
        <w:r w:rsidR="009B1BBD" w:rsidRPr="00285DDB" w:rsidDel="00AF7D58">
          <w:rPr>
            <w:rFonts w:ascii="Arial" w:hAnsi="Arial" w:cs="Arial"/>
          </w:rPr>
          <w:delText xml:space="preserve"> </w:delText>
        </w:r>
        <w:r w:rsidRPr="00285DDB" w:rsidDel="00AF7D58">
          <w:rPr>
            <w:rFonts w:ascii="Arial" w:hAnsi="Arial" w:cs="Arial"/>
          </w:rPr>
          <w:delText xml:space="preserve">as </w:delText>
        </w:r>
      </w:del>
      <w:del w:id="216" w:author="pat.z.s.xie@hsbc.com.cn" w:date="2019-03-20T16:15:00Z">
        <w:r w:rsidRPr="00285DDB" w:rsidDel="00AF7D58">
          <w:rPr>
            <w:rFonts w:ascii="Arial" w:hAnsi="Arial" w:cs="Arial"/>
          </w:rPr>
          <w:delText>well as any</w:delText>
        </w:r>
      </w:del>
      <w:del w:id="217" w:author="pat.z.s.xie@hsbc.com.cn" w:date="2019-03-20T16:16:00Z">
        <w:r w:rsidRPr="00285DDB" w:rsidDel="00AF7D58">
          <w:rPr>
            <w:rFonts w:ascii="Arial" w:hAnsi="Arial" w:cs="Arial"/>
          </w:rPr>
          <w:delText xml:space="preserve"> attachment or email content</w:delText>
        </w:r>
      </w:del>
      <w:r w:rsidRPr="00285DDB">
        <w:rPr>
          <w:rFonts w:ascii="Arial" w:hAnsi="Arial" w:cs="Arial"/>
        </w:rPr>
        <w:t xml:space="preserve">, UMS will </w:t>
      </w:r>
      <w:ins w:id="218" w:author="pat.z.s.xie@hsbc.com.cn" w:date="2019-03-21T14:22:00Z">
        <w:r w:rsidR="00AB60F5">
          <w:rPr>
            <w:rFonts w:ascii="Arial" w:hAnsi="Arial" w:cs="Arial"/>
          </w:rPr>
          <w:t>further deliver the reports</w:t>
        </w:r>
      </w:ins>
      <w:del w:id="219" w:author="pat.z.s.xie@hsbc.com.cn" w:date="2019-03-21T14:22:00Z">
        <w:r w:rsidR="00B06CC2" w:rsidRPr="00285DDB" w:rsidDel="00AB60F5">
          <w:rPr>
            <w:rFonts w:ascii="Arial" w:hAnsi="Arial" w:cs="Arial"/>
          </w:rPr>
          <w:delText>execute</w:delText>
        </w:r>
        <w:r w:rsidRPr="00285DDB" w:rsidDel="00AB60F5">
          <w:rPr>
            <w:rFonts w:ascii="Arial" w:hAnsi="Arial" w:cs="Arial"/>
          </w:rPr>
          <w:delText xml:space="preserve"> the sending of the </w:delText>
        </w:r>
        <w:r w:rsidR="00B06CC2" w:rsidRPr="00285DDB" w:rsidDel="00AB60F5">
          <w:rPr>
            <w:rFonts w:ascii="Arial" w:hAnsi="Arial" w:cs="Arial"/>
          </w:rPr>
          <w:delText>reports</w:delText>
        </w:r>
      </w:del>
      <w:r w:rsidRPr="00285DDB">
        <w:rPr>
          <w:rFonts w:ascii="Arial" w:hAnsi="Arial" w:cs="Arial"/>
        </w:rPr>
        <w:t xml:space="preserve"> according to </w:t>
      </w:r>
      <w:ins w:id="220" w:author="pat.z.s.xie@hsbc.com.cn" w:date="2019-03-21T14:23:00Z">
        <w:r w:rsidR="00AB60F5">
          <w:rPr>
            <w:rFonts w:ascii="Arial" w:hAnsi="Arial" w:cs="Arial"/>
          </w:rPr>
          <w:t>su</w:t>
        </w:r>
        <w:r w:rsidR="00F02BA4">
          <w:rPr>
            <w:rFonts w:ascii="Arial" w:hAnsi="Arial" w:cs="Arial"/>
          </w:rPr>
          <w:t>bscribed report delivery channe</w:t>
        </w:r>
        <w:r w:rsidR="00AB60F5">
          <w:rPr>
            <w:rFonts w:ascii="Arial" w:hAnsi="Arial" w:cs="Arial"/>
          </w:rPr>
          <w:t>l</w:t>
        </w:r>
      </w:ins>
      <w:ins w:id="221" w:author="pat.z.s.xie@hsbc.com.cn" w:date="2019-03-22T11:07:00Z">
        <w:r w:rsidR="00F02BA4">
          <w:rPr>
            <w:rFonts w:ascii="Arial" w:hAnsi="Arial" w:cs="Arial"/>
          </w:rPr>
          <w:t>s</w:t>
        </w:r>
      </w:ins>
      <w:ins w:id="222" w:author="pat.z.s.xie@hsbc.com.cn" w:date="2019-03-21T14:23:00Z">
        <w:r w:rsidR="00AB60F5">
          <w:rPr>
            <w:rFonts w:ascii="Arial" w:hAnsi="Arial" w:cs="Arial"/>
          </w:rPr>
          <w:t xml:space="preserve"> in </w:t>
        </w:r>
      </w:ins>
      <w:del w:id="223" w:author="pat.z.s.xie@hsbc.com.cn" w:date="2019-03-21T14:23:00Z">
        <w:r w:rsidRPr="00285DDB" w:rsidDel="00AB60F5">
          <w:rPr>
            <w:rFonts w:ascii="Arial" w:hAnsi="Arial" w:cs="Arial"/>
          </w:rPr>
          <w:delText xml:space="preserve">report subscription setting </w:delText>
        </w:r>
      </w:del>
      <w:r w:rsidRPr="00285DDB">
        <w:rPr>
          <w:rFonts w:ascii="Arial" w:hAnsi="Arial" w:cs="Arial"/>
        </w:rPr>
        <w:t xml:space="preserve">Merchant Setup. </w:t>
      </w:r>
    </w:p>
    <w:p w14:paraId="5AE0A0A1" w14:textId="20CD8302" w:rsidR="0098700F" w:rsidRDefault="004771C2" w:rsidP="000F6D78">
      <w:pPr>
        <w:numPr>
          <w:ilvl w:val="0"/>
          <w:numId w:val="3"/>
        </w:numPr>
        <w:rPr>
          <w:rFonts w:ascii="Arial" w:hAnsi="Arial" w:cs="Arial"/>
        </w:rPr>
      </w:pPr>
      <w:r w:rsidRPr="00285DDB">
        <w:rPr>
          <w:rFonts w:ascii="Arial" w:hAnsi="Arial" w:cs="Arial"/>
        </w:rPr>
        <w:t xml:space="preserve">UMS will </w:t>
      </w:r>
      <w:del w:id="224" w:author="pat.z.s.xie@hsbc.com.cn" w:date="2019-03-22T11:08:00Z">
        <w:r w:rsidRPr="00285DDB" w:rsidDel="00F02BA4">
          <w:rPr>
            <w:rFonts w:ascii="Arial" w:hAnsi="Arial" w:cs="Arial"/>
          </w:rPr>
          <w:delText xml:space="preserve">respond with error </w:delText>
        </w:r>
        <w:r w:rsidR="0014422E" w:rsidRPr="00285DDB" w:rsidDel="00F02BA4">
          <w:rPr>
            <w:rFonts w:ascii="Arial" w:hAnsi="Arial" w:cs="Arial"/>
          </w:rPr>
          <w:delText xml:space="preserve">message </w:delText>
        </w:r>
        <w:r w:rsidRPr="00285DDB" w:rsidDel="00F02BA4">
          <w:rPr>
            <w:rFonts w:ascii="Arial" w:hAnsi="Arial" w:cs="Arial"/>
          </w:rPr>
          <w:delText xml:space="preserve">if API message </w:delText>
        </w:r>
        <w:r w:rsidR="0014422E" w:rsidRPr="00285DDB" w:rsidDel="00F02BA4">
          <w:rPr>
            <w:rFonts w:ascii="Arial" w:hAnsi="Arial" w:cs="Arial"/>
          </w:rPr>
          <w:delText>check</w:delText>
        </w:r>
        <w:r w:rsidRPr="00285DDB" w:rsidDel="00F02BA4">
          <w:rPr>
            <w:rFonts w:ascii="Arial" w:hAnsi="Arial" w:cs="Arial"/>
          </w:rPr>
          <w:delText xml:space="preserve"> failed </w:delText>
        </w:r>
      </w:del>
      <w:del w:id="225" w:author="pat.z.s.xie@hsbc.com.cn" w:date="2019-03-21T14:24:00Z">
        <w:r w:rsidRPr="00285DDB" w:rsidDel="00AB60F5">
          <w:rPr>
            <w:rFonts w:ascii="Arial" w:hAnsi="Arial" w:cs="Arial"/>
          </w:rPr>
          <w:delText xml:space="preserve">or </w:delText>
        </w:r>
      </w:del>
      <w:r w:rsidRPr="00285DDB">
        <w:rPr>
          <w:rFonts w:ascii="Arial" w:hAnsi="Arial" w:cs="Arial"/>
        </w:rPr>
        <w:t xml:space="preserve">reply </w:t>
      </w:r>
      <w:ins w:id="226" w:author="pat.z.s.xie@hsbc.com.cn" w:date="2019-03-21T14:24:00Z">
        <w:r w:rsidR="00AB60F5">
          <w:rPr>
            <w:rFonts w:ascii="Arial" w:hAnsi="Arial" w:cs="Arial"/>
          </w:rPr>
          <w:t xml:space="preserve">with </w:t>
        </w:r>
      </w:ins>
      <w:r w:rsidRPr="00285DDB">
        <w:rPr>
          <w:rFonts w:ascii="Arial" w:hAnsi="Arial" w:cs="Arial"/>
        </w:rPr>
        <w:t>processing successfully if no error</w:t>
      </w:r>
      <w:ins w:id="227" w:author="pat.z.s.xie@hsbc.com.cn" w:date="2019-03-22T11:08:00Z">
        <w:r w:rsidR="00F02BA4">
          <w:rPr>
            <w:rFonts w:ascii="Arial" w:hAnsi="Arial" w:cs="Arial"/>
          </w:rPr>
          <w:t xml:space="preserve">, else DCMS will acknowledge with </w:t>
        </w:r>
      </w:ins>
      <w:ins w:id="228" w:author="pat.z.s.xie@hsbc.com.cn" w:date="2019-03-22T11:09:00Z">
        <w:r w:rsidR="00F02BA4">
          <w:rPr>
            <w:rFonts w:ascii="Arial" w:hAnsi="Arial" w:cs="Arial"/>
          </w:rPr>
          <w:t>a connection error</w:t>
        </w:r>
      </w:ins>
      <w:del w:id="229" w:author="pat.z.s.xie@hsbc.com.cn" w:date="2019-03-22T11:08:00Z">
        <w:r w:rsidRPr="00285DDB" w:rsidDel="00F02BA4">
          <w:rPr>
            <w:rFonts w:ascii="Arial" w:hAnsi="Arial" w:cs="Arial"/>
          </w:rPr>
          <w:delText>.</w:delText>
        </w:r>
      </w:del>
    </w:p>
    <w:p w14:paraId="767F171A" w14:textId="5114ED4E" w:rsidR="00991B98" w:rsidRDefault="00991B98" w:rsidP="000F6D78">
      <w:pPr>
        <w:numPr>
          <w:ilvl w:val="0"/>
          <w:numId w:val="3"/>
        </w:numPr>
        <w:rPr>
          <w:rFonts w:ascii="Arial" w:hAnsi="Arial" w:cs="Arial"/>
        </w:rPr>
      </w:pPr>
      <w:r>
        <w:rPr>
          <w:rFonts w:ascii="Arial" w:hAnsi="Arial" w:cs="Arial" w:hint="eastAsia"/>
        </w:rPr>
        <w:t xml:space="preserve">UMS will send </w:t>
      </w:r>
      <w:r w:rsidR="00BA587D">
        <w:rPr>
          <w:rFonts w:ascii="Arial" w:hAnsi="Arial" w:cs="Arial"/>
        </w:rPr>
        <w:t>‘</w:t>
      </w:r>
      <w:r w:rsidR="006E7EAD">
        <w:rPr>
          <w:rFonts w:ascii="Arial" w:hAnsi="Arial" w:cs="Arial"/>
        </w:rPr>
        <w:t>Email Delivery Exception Message</w:t>
      </w:r>
      <w:r w:rsidR="00BA587D">
        <w:rPr>
          <w:rFonts w:ascii="Arial" w:hAnsi="Arial" w:cs="Arial"/>
        </w:rPr>
        <w:t>’</w:t>
      </w:r>
      <w:r w:rsidR="006E7EAD">
        <w:rPr>
          <w:rFonts w:ascii="Arial" w:hAnsi="Arial" w:cs="Arial"/>
        </w:rPr>
        <w:t xml:space="preserve"> </w:t>
      </w:r>
      <w:ins w:id="230" w:author="pat.z.s.xie@hsbc.com.cn" w:date="2019-03-22T11:10:00Z">
        <w:r w:rsidR="00F02BA4">
          <w:rPr>
            <w:rFonts w:ascii="Arial" w:hAnsi="Arial" w:cs="Arial"/>
          </w:rPr>
          <w:t xml:space="preserve">daily </w:t>
        </w:r>
      </w:ins>
      <w:r w:rsidR="006E7EAD">
        <w:rPr>
          <w:rFonts w:ascii="Arial" w:hAnsi="Arial" w:cs="Arial"/>
        </w:rPr>
        <w:t xml:space="preserve">to DCMS </w:t>
      </w:r>
      <w:del w:id="231" w:author="pat.z.s.xie@hsbc.com.cn" w:date="2019-03-22T11:10:00Z">
        <w:r w:rsidR="00A7653F" w:rsidDel="00F02BA4">
          <w:rPr>
            <w:rFonts w:ascii="Arial" w:hAnsi="Arial" w:cs="Arial"/>
          </w:rPr>
          <w:delText>if</w:delText>
        </w:r>
        <w:r w:rsidR="006E7EAD" w:rsidDel="00F02BA4">
          <w:rPr>
            <w:rFonts w:ascii="Arial" w:hAnsi="Arial" w:cs="Arial"/>
          </w:rPr>
          <w:delText xml:space="preserve"> </w:delText>
        </w:r>
      </w:del>
      <w:ins w:id="232" w:author="pat.z.s.xie@hsbc.com.cn" w:date="2019-03-22T11:10:00Z">
        <w:r w:rsidR="00F02BA4">
          <w:rPr>
            <w:rFonts w:ascii="Arial" w:hAnsi="Arial" w:cs="Arial"/>
          </w:rPr>
          <w:t xml:space="preserve">once </w:t>
        </w:r>
      </w:ins>
      <w:r w:rsidR="006E7EAD">
        <w:rPr>
          <w:rFonts w:ascii="Arial" w:hAnsi="Arial" w:cs="Arial"/>
        </w:rPr>
        <w:t xml:space="preserve">email sending is failed. </w:t>
      </w:r>
    </w:p>
    <w:p w14:paraId="04A63FC1" w14:textId="47051BCD" w:rsidR="0022444D" w:rsidRDefault="0022444D" w:rsidP="000F6D78">
      <w:pPr>
        <w:numPr>
          <w:ilvl w:val="0"/>
          <w:numId w:val="3"/>
        </w:numPr>
        <w:rPr>
          <w:rFonts w:ascii="Arial" w:hAnsi="Arial" w:cs="Arial"/>
        </w:rPr>
      </w:pPr>
      <w:r>
        <w:rPr>
          <w:rFonts w:ascii="Arial" w:hAnsi="Arial" w:cs="Arial"/>
        </w:rPr>
        <w:t>DCMS will ge</w:t>
      </w:r>
      <w:r w:rsidR="007602D8">
        <w:rPr>
          <w:rFonts w:ascii="Arial" w:hAnsi="Arial" w:cs="Arial"/>
        </w:rPr>
        <w:t>nerate Email Recon Report</w:t>
      </w:r>
      <w:del w:id="233" w:author="cliff.k.h.lam@hsbc.com.hk" w:date="2019-03-11T15:43:00Z">
        <w:r w:rsidR="007602D8" w:rsidDel="00811B1E">
          <w:rPr>
            <w:rFonts w:ascii="Arial" w:hAnsi="Arial" w:cs="Arial"/>
          </w:rPr>
          <w:delText xml:space="preserve"> daily</w:delText>
        </w:r>
      </w:del>
      <w:r w:rsidR="007602D8">
        <w:rPr>
          <w:rFonts w:ascii="Arial" w:hAnsi="Arial" w:cs="Arial"/>
        </w:rPr>
        <w:t xml:space="preserve">, contains the </w:t>
      </w:r>
      <w:commentRangeStart w:id="234"/>
      <w:del w:id="235" w:author="pat.z.s.xie@hsbc.com.cn" w:date="2019-03-21T14:25:00Z">
        <w:r w:rsidR="007602D8" w:rsidDel="00AB60F5">
          <w:rPr>
            <w:rFonts w:ascii="Arial" w:hAnsi="Arial" w:cs="Arial"/>
          </w:rPr>
          <w:delText xml:space="preserve">report </w:delText>
        </w:r>
      </w:del>
      <w:commentRangeEnd w:id="234"/>
      <w:ins w:id="236" w:author="pat.z.s.xie@hsbc.com.cn" w:date="2019-03-21T14:25:00Z">
        <w:r w:rsidR="00AB60F5">
          <w:rPr>
            <w:rFonts w:ascii="Arial" w:hAnsi="Arial" w:cs="Arial"/>
          </w:rPr>
          <w:t xml:space="preserve">delivery failure </w:t>
        </w:r>
      </w:ins>
      <w:r w:rsidR="00807812">
        <w:rPr>
          <w:rStyle w:val="a7"/>
        </w:rPr>
        <w:commentReference w:id="234"/>
      </w:r>
      <w:r w:rsidR="007602D8">
        <w:rPr>
          <w:rFonts w:ascii="Arial" w:hAnsi="Arial" w:cs="Arial"/>
        </w:rPr>
        <w:t xml:space="preserve">details </w:t>
      </w:r>
      <w:del w:id="237" w:author="pat.z.s.xie@hsbc.com.cn" w:date="2019-03-21T14:25:00Z">
        <w:r w:rsidR="007602D8" w:rsidDel="00AB60F5">
          <w:rPr>
            <w:rFonts w:ascii="Arial" w:hAnsi="Arial" w:cs="Arial"/>
          </w:rPr>
          <w:delText>what send failed via</w:delText>
        </w:r>
      </w:del>
      <w:ins w:id="238" w:author="pat.z.s.xie@hsbc.com.cn" w:date="2019-03-21T14:25:00Z">
        <w:r w:rsidR="00AB60F5">
          <w:rPr>
            <w:rFonts w:ascii="Arial" w:hAnsi="Arial" w:cs="Arial"/>
          </w:rPr>
          <w:t>for</w:t>
        </w:r>
      </w:ins>
      <w:r w:rsidR="007602D8">
        <w:rPr>
          <w:rFonts w:ascii="Arial" w:hAnsi="Arial" w:cs="Arial"/>
        </w:rPr>
        <w:t xml:space="preserve"> Secure Email</w:t>
      </w:r>
      <w:ins w:id="239" w:author="pat.z.s.xie@hsbc.com.cn" w:date="2019-03-21T14:25:00Z">
        <w:r w:rsidR="00AB60F5">
          <w:rPr>
            <w:rFonts w:ascii="Arial" w:hAnsi="Arial" w:cs="Arial"/>
          </w:rPr>
          <w:t xml:space="preserve"> delivery channel</w:t>
        </w:r>
      </w:ins>
      <w:r w:rsidR="007602D8">
        <w:rPr>
          <w:rFonts w:ascii="Arial" w:hAnsi="Arial" w:cs="Arial"/>
        </w:rPr>
        <w:t>.</w:t>
      </w:r>
    </w:p>
    <w:p w14:paraId="78E8739A" w14:textId="77777777" w:rsidR="00D7557C" w:rsidRDefault="00D7557C" w:rsidP="000F6D78">
      <w:pPr>
        <w:numPr>
          <w:ilvl w:val="0"/>
          <w:numId w:val="3"/>
        </w:numPr>
        <w:rPr>
          <w:rFonts w:ascii="Arial" w:hAnsi="Arial" w:cs="Arial"/>
        </w:rPr>
      </w:pPr>
      <w:r>
        <w:rPr>
          <w:rFonts w:ascii="Arial" w:hAnsi="Arial" w:cs="Arial"/>
        </w:rPr>
        <w:t>Exchange message format specification between DCMS—UMS:</w:t>
      </w:r>
    </w:p>
    <w:bookmarkStart w:id="240" w:name="_MON_1606634925"/>
    <w:bookmarkEnd w:id="240"/>
    <w:p w14:paraId="08A7C665" w14:textId="77777777" w:rsidR="00D7557C" w:rsidRDefault="00147DD1" w:rsidP="0022444D">
      <w:pPr>
        <w:rPr>
          <w:ins w:id="241" w:author="pat.z.s.xie@hsbc.com.cn" w:date="2019-03-21T14:30:00Z"/>
          <w:rFonts w:ascii="Arial" w:hAnsi="Arial" w:cs="Arial"/>
        </w:rPr>
      </w:pPr>
      <w:r>
        <w:rPr>
          <w:rFonts w:ascii="Arial" w:hAnsi="Arial" w:cs="Arial"/>
        </w:rPr>
        <w:object w:dxaOrig="2069" w:dyaOrig="1400" w14:anchorId="4468F83F">
          <v:shape id="_x0000_i1043" type="#_x0000_t75" style="width:105.5pt;height:1in" o:ole="">
            <v:imagedata r:id="rId47" o:title=""/>
          </v:shape>
          <o:OLEObject Type="Embed" ProgID="Excel.Sheet.8" ShapeID="_x0000_i1043" DrawAspect="Icon" ObjectID="_1614779812" r:id="rId48"/>
        </w:object>
      </w:r>
    </w:p>
    <w:p w14:paraId="54215EA8" w14:textId="3A54391C" w:rsidR="000C6CAD" w:rsidRDefault="001208ED">
      <w:pPr>
        <w:pStyle w:val="afa"/>
        <w:numPr>
          <w:ilvl w:val="0"/>
          <w:numId w:val="3"/>
        </w:numPr>
        <w:ind w:firstLineChars="0"/>
        <w:rPr>
          <w:ins w:id="242" w:author="pat.z.s.xie@hsbc.com.cn" w:date="2019-03-21T14:34:00Z"/>
          <w:rFonts w:ascii="Arial" w:hAnsi="Arial" w:cs="Arial"/>
        </w:rPr>
        <w:pPrChange w:id="243" w:author="pat.z.s.xie@hsbc.com.cn" w:date="2019-03-21T14:30:00Z">
          <w:pPr/>
        </w:pPrChange>
      </w:pPr>
      <w:ins w:id="244" w:author="pat.z.s.xie@hsbc.com.cn" w:date="2019-03-21T15:55:00Z">
        <w:r>
          <w:rPr>
            <w:rFonts w:ascii="Arial" w:hAnsi="Arial" w:cs="Arial"/>
          </w:rPr>
          <w:t>Whether r</w:t>
        </w:r>
      </w:ins>
      <w:ins w:id="245" w:author="pat.z.s.xie@hsbc.com.cn" w:date="2019-03-21T14:31:00Z">
        <w:r w:rsidR="000C6CAD">
          <w:rPr>
            <w:rFonts w:ascii="Arial" w:hAnsi="Arial" w:cs="Arial"/>
          </w:rPr>
          <w:t>eport deli</w:t>
        </w:r>
        <w:r>
          <w:rPr>
            <w:rFonts w:ascii="Arial" w:hAnsi="Arial" w:cs="Arial"/>
          </w:rPr>
          <w:t>ve</w:t>
        </w:r>
      </w:ins>
      <w:ins w:id="246" w:author="pat.z.s.xie@hsbc.com.cn" w:date="2019-03-21T15:55:00Z">
        <w:r>
          <w:rPr>
            <w:rFonts w:ascii="Arial" w:hAnsi="Arial" w:cs="Arial"/>
          </w:rPr>
          <w:t>red</w:t>
        </w:r>
      </w:ins>
      <w:ins w:id="247" w:author="pat.z.s.xie@hsbc.com.cn" w:date="2019-03-21T14:31:00Z">
        <w:r w:rsidR="000C6CAD">
          <w:rPr>
            <w:rFonts w:ascii="Arial" w:hAnsi="Arial" w:cs="Arial"/>
          </w:rPr>
          <w:t xml:space="preserve"> to HSBCnet RFD or </w:t>
        </w:r>
      </w:ins>
      <w:ins w:id="248" w:author="pat.z.s.xie@hsbc.com.cn" w:date="2019-03-21T14:32:00Z">
        <w:r w:rsidR="000C6CAD">
          <w:rPr>
            <w:rFonts w:ascii="Arial" w:hAnsi="Arial" w:cs="Arial"/>
          </w:rPr>
          <w:t>Connect H2H is also determined by CAD setup on delivery instruction</w:t>
        </w:r>
      </w:ins>
      <w:ins w:id="249" w:author="pat.z.s.xie@hsbc.com.cn" w:date="2019-03-21T14:33:00Z">
        <w:r w:rsidR="000C6CAD">
          <w:rPr>
            <w:rFonts w:ascii="Arial" w:hAnsi="Arial" w:cs="Arial"/>
          </w:rPr>
          <w:t>, which is to be setup via HSBCnet client onboarding process.</w:t>
        </w:r>
      </w:ins>
    </w:p>
    <w:p w14:paraId="379A0B4B" w14:textId="6EFF3F7E" w:rsidR="000C6CAD" w:rsidRDefault="000C6CAD">
      <w:pPr>
        <w:pStyle w:val="afa"/>
        <w:numPr>
          <w:ilvl w:val="0"/>
          <w:numId w:val="3"/>
        </w:numPr>
        <w:ind w:firstLineChars="0"/>
        <w:rPr>
          <w:ins w:id="250" w:author="pat.z.s.xie@hsbc.com.cn" w:date="2019-03-21T14:35:00Z"/>
          <w:rFonts w:ascii="Arial" w:hAnsi="Arial" w:cs="Arial"/>
        </w:rPr>
        <w:pPrChange w:id="251" w:author="pat.z.s.xie@hsbc.com.cn" w:date="2019-03-21T14:30:00Z">
          <w:pPr/>
        </w:pPrChange>
      </w:pPr>
      <w:ins w:id="252" w:author="pat.z.s.xie@hsbc.com.cn" w:date="2019-03-21T14:34:00Z">
        <w:r>
          <w:rPr>
            <w:rFonts w:ascii="Arial" w:hAnsi="Arial" w:cs="Arial"/>
          </w:rPr>
          <w:t>Report types supported for HSB</w:t>
        </w:r>
      </w:ins>
      <w:ins w:id="253" w:author="pat.z.s.xie@hsbc.com.cn" w:date="2019-03-21T14:35:00Z">
        <w:r>
          <w:rPr>
            <w:rFonts w:ascii="Arial" w:hAnsi="Arial" w:cs="Arial"/>
          </w:rPr>
          <w:t>Cnet RFD &amp; Connect H2H are displayed as below:</w:t>
        </w:r>
      </w:ins>
    </w:p>
    <w:p w14:paraId="5133B970" w14:textId="7F1EA221" w:rsidR="000C6CAD" w:rsidRDefault="000C6CAD" w:rsidP="000C6CAD">
      <w:pPr>
        <w:rPr>
          <w:ins w:id="254" w:author="pat.z.s.xie@hsbc.com.cn" w:date="2019-03-21T14:35:00Z"/>
          <w:rFonts w:ascii="Arial" w:hAnsi="Arial" w:cs="Arial"/>
        </w:rPr>
      </w:pPr>
      <w:ins w:id="255" w:author="pat.z.s.xie@hsbc.com.cn" w:date="2019-03-21T14:35:00Z">
        <w:r>
          <w:rPr>
            <w:noProof/>
          </w:rPr>
          <w:lastRenderedPageBreak/>
          <w:drawing>
            <wp:inline distT="0" distB="0" distL="0" distR="0" wp14:anchorId="553EBAE2" wp14:editId="383E638A">
              <wp:extent cx="5278120" cy="1905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1905635"/>
                      </a:xfrm>
                      <a:prstGeom prst="rect">
                        <a:avLst/>
                      </a:prstGeom>
                    </pic:spPr>
                  </pic:pic>
                </a:graphicData>
              </a:graphic>
            </wp:inline>
          </w:drawing>
        </w:r>
      </w:ins>
    </w:p>
    <w:p w14:paraId="01086E46" w14:textId="03EB223C" w:rsidR="000C6CAD" w:rsidRDefault="000C6CAD">
      <w:pPr>
        <w:pStyle w:val="afa"/>
        <w:numPr>
          <w:ilvl w:val="0"/>
          <w:numId w:val="3"/>
        </w:numPr>
        <w:ind w:firstLineChars="0"/>
        <w:rPr>
          <w:ins w:id="256" w:author="pat.z.s.xie@hsbc.com.cn" w:date="2019-03-21T14:35:00Z"/>
          <w:rFonts w:ascii="Arial" w:hAnsi="Arial" w:cs="Arial"/>
        </w:rPr>
        <w:pPrChange w:id="257" w:author="pat.z.s.xie@hsbc.com.cn" w:date="2019-03-21T14:35:00Z">
          <w:pPr/>
        </w:pPrChange>
      </w:pPr>
      <w:ins w:id="258" w:author="pat.z.s.xie@hsbc.com.cn" w:date="2019-03-21T14:35:00Z">
        <w:r>
          <w:rPr>
            <w:rFonts w:ascii="Arial" w:hAnsi="Arial" w:cs="Arial"/>
          </w:rPr>
          <w:t>User Manual for report delivery via HSBCnet RFD &amp; Connect H2H:</w:t>
        </w:r>
      </w:ins>
    </w:p>
    <w:p w14:paraId="7CEF505E" w14:textId="77777777" w:rsidR="000C6CAD" w:rsidRPr="000C6CAD" w:rsidRDefault="000C6CAD" w:rsidP="000C6CAD">
      <w:pPr>
        <w:rPr>
          <w:rFonts w:ascii="Arial" w:hAnsi="Arial" w:cs="Arial"/>
          <w:rPrChange w:id="259" w:author="pat.z.s.xie@hsbc.com.cn" w:date="2019-03-21T14:35:00Z">
            <w:rPr/>
          </w:rPrChange>
        </w:rPr>
      </w:pPr>
      <w:ins w:id="260" w:author="pat.z.s.xie@hsbc.com.cn" w:date="2019-03-21T14:36:00Z">
        <w:r>
          <w:rPr>
            <w:rFonts w:ascii="Arial" w:hAnsi="Arial" w:cs="Arial"/>
          </w:rPr>
          <w:object w:dxaOrig="1551" w:dyaOrig="1004" w14:anchorId="6A9D15A8">
            <v:shape id="_x0000_i1044" type="#_x0000_t75" style="width:77.85pt;height:50.25pt" o:ole="">
              <v:imagedata r:id="rId50" o:title=""/>
            </v:shape>
            <o:OLEObject Type="Embed" ProgID="PowerPoint.Show.12" ShapeID="_x0000_i1044" DrawAspect="Icon" ObjectID="_1614779813" r:id="rId51"/>
          </w:object>
        </w:r>
      </w:ins>
    </w:p>
    <w:p w14:paraId="5AA353E0" w14:textId="77777777" w:rsidR="00996016" w:rsidRPr="00285DDB" w:rsidRDefault="007B00AA" w:rsidP="00A907EC">
      <w:pPr>
        <w:pStyle w:val="1"/>
        <w:numPr>
          <w:ilvl w:val="0"/>
          <w:numId w:val="1"/>
        </w:numPr>
        <w:rPr>
          <w:rFonts w:ascii="Arial" w:eastAsia="KaiTi_GB2312" w:hAnsi="Arial" w:cs="Arial"/>
        </w:rPr>
      </w:pPr>
      <w:bookmarkStart w:id="261" w:name="_Toc527537765"/>
      <w:bookmarkEnd w:id="33"/>
      <w:bookmarkEnd w:id="34"/>
      <w:bookmarkEnd w:id="35"/>
      <w:commentRangeStart w:id="262"/>
      <w:r w:rsidRPr="00285DDB">
        <w:rPr>
          <w:rFonts w:ascii="Arial" w:eastAsia="KaiTi_GB2312" w:hAnsi="Arial" w:cs="Arial"/>
        </w:rPr>
        <w:t xml:space="preserve">Page </w:t>
      </w:r>
      <w:r w:rsidR="00996016" w:rsidRPr="00285DDB">
        <w:rPr>
          <w:rFonts w:ascii="Arial" w:eastAsia="KaiTi_GB2312" w:hAnsi="Arial" w:cs="Arial"/>
        </w:rPr>
        <w:t>Operation Rule</w:t>
      </w:r>
      <w:bookmarkEnd w:id="261"/>
      <w:r w:rsidR="00996016" w:rsidRPr="00285DDB">
        <w:rPr>
          <w:rFonts w:ascii="Arial" w:eastAsia="KaiTi_GB2312" w:hAnsi="Arial" w:cs="Arial"/>
        </w:rPr>
        <w:t xml:space="preserve"> </w:t>
      </w:r>
      <w:commentRangeEnd w:id="262"/>
      <w:r w:rsidR="00AF112F">
        <w:rPr>
          <w:rStyle w:val="a7"/>
          <w:b w:val="0"/>
          <w:bCs w:val="0"/>
          <w:kern w:val="2"/>
        </w:rPr>
        <w:commentReference w:id="262"/>
      </w:r>
    </w:p>
    <w:p w14:paraId="46D59669" w14:textId="77777777" w:rsidR="00476A63" w:rsidRPr="00285DDB" w:rsidRDefault="00476A63" w:rsidP="00A907EC">
      <w:pPr>
        <w:pStyle w:val="2"/>
        <w:numPr>
          <w:ilvl w:val="1"/>
          <w:numId w:val="1"/>
        </w:numPr>
        <w:rPr>
          <w:rFonts w:eastAsia="KaiTi_GB2312" w:cs="Arial"/>
        </w:rPr>
      </w:pPr>
      <w:bookmarkStart w:id="263" w:name="_Toc527537766"/>
      <w:r w:rsidRPr="00285DDB">
        <w:rPr>
          <w:rFonts w:eastAsia="KaiTi_GB2312" w:cs="Arial"/>
        </w:rPr>
        <w:t>Home Page</w:t>
      </w:r>
      <w:bookmarkEnd w:id="263"/>
    </w:p>
    <w:p w14:paraId="0AF8126A" w14:textId="77777777" w:rsidR="00132FBB" w:rsidRPr="00285DDB" w:rsidRDefault="00996016" w:rsidP="00A907EC">
      <w:pPr>
        <w:pStyle w:val="2"/>
        <w:numPr>
          <w:ilvl w:val="2"/>
          <w:numId w:val="1"/>
        </w:numPr>
        <w:rPr>
          <w:rFonts w:eastAsia="KaiTi_GB2312" w:cs="Arial"/>
        </w:rPr>
      </w:pPr>
      <w:bookmarkStart w:id="264" w:name="_Toc527537767"/>
      <w:r w:rsidRPr="00285DDB">
        <w:rPr>
          <w:rFonts w:eastAsia="KaiTi_GB2312" w:cs="Arial"/>
        </w:rPr>
        <w:t>Login Information</w:t>
      </w:r>
      <w:bookmarkEnd w:id="264"/>
    </w:p>
    <w:p w14:paraId="69E71EEF" w14:textId="77777777" w:rsidR="00132FBB" w:rsidRPr="00285DDB" w:rsidRDefault="00132FBB" w:rsidP="00132FBB">
      <w:pPr>
        <w:rPr>
          <w:rFonts w:ascii="Arial" w:hAnsi="Arial" w:cs="Arial"/>
          <w:b/>
        </w:rPr>
      </w:pPr>
      <w:r w:rsidRPr="00285DDB">
        <w:rPr>
          <w:rFonts w:ascii="Arial" w:hAnsi="Arial" w:cs="Arial"/>
          <w:b/>
        </w:rPr>
        <w:t>Function description:</w:t>
      </w:r>
    </w:p>
    <w:p w14:paraId="5F2B916E" w14:textId="4544CD75" w:rsidR="00D4797E" w:rsidRPr="00D4797E" w:rsidRDefault="00D4797E" w:rsidP="00D4797E">
      <w:pPr>
        <w:numPr>
          <w:ilvl w:val="0"/>
          <w:numId w:val="27"/>
        </w:numPr>
        <w:rPr>
          <w:rFonts w:ascii="Arial" w:hAnsi="Arial" w:cs="Arial"/>
          <w:szCs w:val="21"/>
        </w:rPr>
      </w:pPr>
      <w:r w:rsidRPr="00D4797E">
        <w:rPr>
          <w:rFonts w:ascii="Arial" w:hAnsi="Arial" w:cs="Arial"/>
          <w:szCs w:val="21"/>
        </w:rPr>
        <w:t>When user login, DCMS will forward the user information to SSO</w:t>
      </w:r>
      <w:r w:rsidR="004539A6">
        <w:rPr>
          <w:rFonts w:ascii="Arial" w:hAnsi="Arial" w:cs="Arial" w:hint="eastAsia"/>
          <w:szCs w:val="21"/>
        </w:rPr>
        <w:t xml:space="preserve"> login system</w:t>
      </w:r>
      <w:r w:rsidRPr="00D4797E">
        <w:rPr>
          <w:rFonts w:ascii="Arial" w:hAnsi="Arial" w:cs="Arial"/>
          <w:szCs w:val="21"/>
        </w:rPr>
        <w:t>, and SSO will send the user role information back to DCMS</w:t>
      </w:r>
      <w:r w:rsidRPr="00D4797E">
        <w:rPr>
          <w:rFonts w:ascii="Arial" w:hAnsi="Arial" w:cs="Arial" w:hint="eastAsia"/>
          <w:szCs w:val="21"/>
        </w:rPr>
        <w:t xml:space="preserve">. </w:t>
      </w:r>
      <w:r w:rsidRPr="00D4797E">
        <w:rPr>
          <w:rFonts w:ascii="Arial" w:hAnsi="Arial" w:cs="Arial"/>
          <w:szCs w:val="21"/>
        </w:rPr>
        <w:t xml:space="preserve">DCMS will verify whether the user </w:t>
      </w:r>
      <w:r w:rsidR="00880CFF">
        <w:rPr>
          <w:rFonts w:ascii="Arial" w:hAnsi="Arial" w:cs="Arial" w:hint="eastAsia"/>
          <w:szCs w:val="21"/>
        </w:rPr>
        <w:t>can</w:t>
      </w:r>
      <w:r w:rsidRPr="00D4797E">
        <w:rPr>
          <w:rFonts w:ascii="Arial" w:hAnsi="Arial" w:cs="Arial"/>
          <w:szCs w:val="21"/>
        </w:rPr>
        <w:t xml:space="preserve"> log in successfully according to the role information</w:t>
      </w:r>
    </w:p>
    <w:p w14:paraId="629A9A07" w14:textId="77777777" w:rsidR="00132FBB" w:rsidRPr="00285DDB" w:rsidRDefault="00996016" w:rsidP="000F6D78">
      <w:pPr>
        <w:numPr>
          <w:ilvl w:val="0"/>
          <w:numId w:val="27"/>
        </w:numPr>
        <w:rPr>
          <w:rFonts w:ascii="Arial" w:hAnsi="Arial" w:cs="Arial"/>
          <w:szCs w:val="21"/>
        </w:rPr>
      </w:pPr>
      <w:r w:rsidRPr="00285DDB">
        <w:rPr>
          <w:rFonts w:ascii="Arial" w:hAnsi="Arial" w:cs="Arial"/>
          <w:szCs w:val="21"/>
        </w:rPr>
        <w:t xml:space="preserve">After logged into the system, check the current login country/institution, user can click on right top buttons to switch institution/ log out of system. </w:t>
      </w:r>
    </w:p>
    <w:p w14:paraId="7E608857" w14:textId="43AC64B8" w:rsidR="00211614" w:rsidRPr="00D4797E" w:rsidRDefault="00996016" w:rsidP="00211614">
      <w:pPr>
        <w:numPr>
          <w:ilvl w:val="0"/>
          <w:numId w:val="27"/>
        </w:numPr>
        <w:rPr>
          <w:rFonts w:ascii="Arial" w:hAnsi="Arial" w:cs="Arial"/>
          <w:szCs w:val="21"/>
        </w:rPr>
      </w:pPr>
      <w:r w:rsidRPr="00285DDB">
        <w:rPr>
          <w:rFonts w:ascii="Arial" w:hAnsi="Arial" w:cs="Arial"/>
        </w:rPr>
        <w:t xml:space="preserve">Check To-do-List and click ‘Handle’ to go to the handling page directly. </w:t>
      </w:r>
    </w:p>
    <w:p w14:paraId="3C4B5EE0" w14:textId="566F1409" w:rsidR="007022B2" w:rsidRPr="006958A3" w:rsidRDefault="007022B2" w:rsidP="007022B2">
      <w:pPr>
        <w:rPr>
          <w:rFonts w:ascii="Arial" w:hAnsi="Arial" w:cs="Arial"/>
          <w:szCs w:val="21"/>
        </w:rPr>
      </w:pPr>
    </w:p>
    <w:p w14:paraId="773558AE" w14:textId="77777777" w:rsidR="00476A63" w:rsidRPr="00285DDB" w:rsidRDefault="00476A63" w:rsidP="00A907EC">
      <w:pPr>
        <w:pStyle w:val="2"/>
        <w:numPr>
          <w:ilvl w:val="1"/>
          <w:numId w:val="1"/>
        </w:numPr>
        <w:rPr>
          <w:rFonts w:cs="Arial"/>
        </w:rPr>
      </w:pPr>
      <w:bookmarkStart w:id="265" w:name="_Toc525054201"/>
      <w:bookmarkStart w:id="266" w:name="_Toc527537768"/>
      <w:r w:rsidRPr="00285DDB">
        <w:rPr>
          <w:rFonts w:cs="Arial"/>
        </w:rPr>
        <w:t>System Management</w:t>
      </w:r>
      <w:bookmarkEnd w:id="265"/>
      <w:bookmarkEnd w:id="266"/>
      <w:r w:rsidRPr="00285DDB">
        <w:rPr>
          <w:rFonts w:cs="Arial"/>
        </w:rPr>
        <w:t xml:space="preserve">  </w:t>
      </w:r>
    </w:p>
    <w:p w14:paraId="54980844" w14:textId="77777777" w:rsidR="00476A63" w:rsidRPr="00285DDB" w:rsidRDefault="00476A63" w:rsidP="00A907EC">
      <w:pPr>
        <w:pStyle w:val="2"/>
        <w:numPr>
          <w:ilvl w:val="2"/>
          <w:numId w:val="1"/>
        </w:numPr>
        <w:rPr>
          <w:rFonts w:cs="Arial"/>
        </w:rPr>
      </w:pPr>
      <w:bookmarkStart w:id="267" w:name="_Toc525054202"/>
      <w:bookmarkStart w:id="268" w:name="_Toc527537769"/>
      <w:r w:rsidRPr="00285DDB">
        <w:rPr>
          <w:rFonts w:cs="Arial"/>
        </w:rPr>
        <w:t>Country/Institution Setup</w:t>
      </w:r>
      <w:bookmarkEnd w:id="267"/>
      <w:bookmarkEnd w:id="268"/>
    </w:p>
    <w:p w14:paraId="6781F8AF" w14:textId="77777777" w:rsidR="00476A63" w:rsidRPr="00285DDB" w:rsidRDefault="00476A63" w:rsidP="00476A63">
      <w:pPr>
        <w:rPr>
          <w:rFonts w:ascii="Arial" w:hAnsi="Arial" w:cs="Arial"/>
          <w:b/>
        </w:rPr>
      </w:pPr>
      <w:r w:rsidRPr="00285DDB">
        <w:rPr>
          <w:rFonts w:ascii="Arial" w:hAnsi="Arial" w:cs="Arial"/>
          <w:b/>
        </w:rPr>
        <w:t>Function description:</w:t>
      </w:r>
    </w:p>
    <w:p w14:paraId="002E4591" w14:textId="77777777" w:rsidR="00476A63" w:rsidRPr="00285DDB" w:rsidRDefault="00476A63" w:rsidP="000F6D78">
      <w:pPr>
        <w:numPr>
          <w:ilvl w:val="0"/>
          <w:numId w:val="28"/>
        </w:numPr>
        <w:rPr>
          <w:rFonts w:ascii="Arial" w:hAnsi="Arial" w:cs="Arial"/>
          <w:szCs w:val="21"/>
        </w:rPr>
      </w:pPr>
      <w:r w:rsidRPr="00285DDB">
        <w:rPr>
          <w:rFonts w:ascii="Arial" w:hAnsi="Arial" w:cs="Arial"/>
          <w:szCs w:val="21"/>
        </w:rPr>
        <w:t xml:space="preserve">To view all the Institutions configured in the system. </w:t>
      </w:r>
    </w:p>
    <w:p w14:paraId="0A2F860C" w14:textId="77777777" w:rsidR="00476A63" w:rsidRPr="00285DDB" w:rsidRDefault="00476A63" w:rsidP="000F6D78">
      <w:pPr>
        <w:numPr>
          <w:ilvl w:val="0"/>
          <w:numId w:val="28"/>
        </w:numPr>
        <w:rPr>
          <w:rFonts w:ascii="Arial" w:hAnsi="Arial" w:cs="Arial"/>
          <w:szCs w:val="21"/>
        </w:rPr>
      </w:pPr>
      <w:r w:rsidRPr="00285DDB">
        <w:rPr>
          <w:rFonts w:ascii="Arial" w:hAnsi="Arial" w:cs="Arial"/>
          <w:szCs w:val="21"/>
        </w:rPr>
        <w:t>To modify institution information: country/institution name and it’s time zone by clicking ‘Amend’.</w:t>
      </w:r>
    </w:p>
    <w:p w14:paraId="5C3640F1" w14:textId="77777777" w:rsidR="00476A63" w:rsidRPr="00285DDB" w:rsidRDefault="00476A63" w:rsidP="000F6D78">
      <w:pPr>
        <w:numPr>
          <w:ilvl w:val="0"/>
          <w:numId w:val="28"/>
        </w:numPr>
        <w:rPr>
          <w:rFonts w:ascii="Arial" w:hAnsi="Arial" w:cs="Arial"/>
          <w:szCs w:val="21"/>
        </w:rPr>
      </w:pPr>
      <w:r w:rsidRPr="00285DDB">
        <w:rPr>
          <w:rFonts w:ascii="Arial" w:hAnsi="Arial" w:cs="Arial"/>
          <w:szCs w:val="21"/>
        </w:rPr>
        <w:lastRenderedPageBreak/>
        <w:t>All the changes will need to be approved by upper level user to take effect.</w:t>
      </w:r>
    </w:p>
    <w:p w14:paraId="286649D1" w14:textId="77777777" w:rsidR="00476A63" w:rsidRPr="00285DDB" w:rsidRDefault="00476A63" w:rsidP="00A907EC">
      <w:pPr>
        <w:pStyle w:val="2"/>
        <w:numPr>
          <w:ilvl w:val="2"/>
          <w:numId w:val="1"/>
        </w:numPr>
        <w:rPr>
          <w:rFonts w:cs="Arial"/>
        </w:rPr>
      </w:pPr>
      <w:bookmarkStart w:id="269" w:name="_Toc527537770"/>
      <w:r w:rsidRPr="00285DDB">
        <w:rPr>
          <w:rFonts w:cs="Arial"/>
        </w:rPr>
        <w:t>Country/Institution Approval</w:t>
      </w:r>
      <w:bookmarkEnd w:id="269"/>
    </w:p>
    <w:p w14:paraId="772A8D2C" w14:textId="77777777" w:rsidR="00476A63" w:rsidRPr="00285DDB" w:rsidRDefault="00476A63" w:rsidP="00476A63">
      <w:pPr>
        <w:rPr>
          <w:rFonts w:ascii="Arial" w:hAnsi="Arial" w:cs="Arial"/>
          <w:b/>
        </w:rPr>
      </w:pPr>
      <w:r w:rsidRPr="00285DDB">
        <w:rPr>
          <w:rFonts w:ascii="Arial" w:hAnsi="Arial" w:cs="Arial"/>
          <w:b/>
        </w:rPr>
        <w:t>Function description:</w:t>
      </w:r>
    </w:p>
    <w:p w14:paraId="3676BE4E" w14:textId="77777777" w:rsidR="00476A63" w:rsidRPr="00285DDB" w:rsidRDefault="00476A63" w:rsidP="000F6D78">
      <w:pPr>
        <w:pStyle w:val="afa"/>
        <w:numPr>
          <w:ilvl w:val="0"/>
          <w:numId w:val="30"/>
        </w:numPr>
        <w:ind w:firstLineChars="0"/>
        <w:rPr>
          <w:rFonts w:ascii="Arial" w:hAnsi="Arial" w:cs="Arial"/>
          <w:szCs w:val="21"/>
        </w:rPr>
      </w:pPr>
      <w:r w:rsidRPr="00285DDB">
        <w:rPr>
          <w:rFonts w:ascii="Arial" w:hAnsi="Arial" w:cs="Arial"/>
          <w:szCs w:val="21"/>
        </w:rPr>
        <w:t>To approve the Country/Institution setup or modification.</w:t>
      </w:r>
    </w:p>
    <w:p w14:paraId="046F90C7" w14:textId="77777777" w:rsidR="00476A63" w:rsidRPr="00285DDB" w:rsidRDefault="00476A63" w:rsidP="000F6D78">
      <w:pPr>
        <w:pStyle w:val="afa"/>
        <w:numPr>
          <w:ilvl w:val="0"/>
          <w:numId w:val="30"/>
        </w:numPr>
        <w:ind w:firstLineChars="0"/>
        <w:rPr>
          <w:rFonts w:ascii="Arial" w:hAnsi="Arial" w:cs="Arial"/>
          <w:szCs w:val="21"/>
        </w:rPr>
      </w:pPr>
      <w:r w:rsidRPr="00285DDB">
        <w:rPr>
          <w:rFonts w:ascii="Arial" w:hAnsi="Arial" w:cs="Arial"/>
          <w:szCs w:val="21"/>
        </w:rPr>
        <w:t>Approval can only be performed by supervisor level user.</w:t>
      </w:r>
    </w:p>
    <w:p w14:paraId="4711DEFC" w14:textId="77777777" w:rsidR="00476A63" w:rsidRPr="00285DDB" w:rsidRDefault="00476A63" w:rsidP="00A907EC">
      <w:pPr>
        <w:pStyle w:val="2"/>
        <w:numPr>
          <w:ilvl w:val="2"/>
          <w:numId w:val="1"/>
        </w:numPr>
        <w:rPr>
          <w:rFonts w:cs="Arial"/>
        </w:rPr>
      </w:pPr>
      <w:bookmarkStart w:id="270" w:name="_Toc525054204"/>
      <w:bookmarkStart w:id="271" w:name="_Toc527537771"/>
      <w:r w:rsidRPr="00285DDB">
        <w:rPr>
          <w:rFonts w:cs="Arial"/>
        </w:rPr>
        <w:t>Country/Institution Query</w:t>
      </w:r>
      <w:bookmarkEnd w:id="270"/>
      <w:bookmarkEnd w:id="271"/>
    </w:p>
    <w:p w14:paraId="13A44856" w14:textId="77777777" w:rsidR="00476A63" w:rsidRPr="00285DDB" w:rsidRDefault="00476A63" w:rsidP="00476A63">
      <w:pPr>
        <w:rPr>
          <w:rFonts w:ascii="Arial" w:hAnsi="Arial" w:cs="Arial"/>
          <w:b/>
        </w:rPr>
      </w:pPr>
      <w:r w:rsidRPr="00285DDB">
        <w:rPr>
          <w:rFonts w:ascii="Arial" w:hAnsi="Arial" w:cs="Arial"/>
          <w:b/>
        </w:rPr>
        <w:t>Function description:</w:t>
      </w:r>
    </w:p>
    <w:p w14:paraId="2077B61A" w14:textId="77777777" w:rsidR="00476A63" w:rsidRPr="00285DDB" w:rsidRDefault="00476A63" w:rsidP="000F6D78">
      <w:pPr>
        <w:numPr>
          <w:ilvl w:val="0"/>
          <w:numId w:val="29"/>
        </w:numPr>
        <w:rPr>
          <w:rFonts w:ascii="Arial" w:hAnsi="Arial" w:cs="Arial"/>
          <w:szCs w:val="21"/>
        </w:rPr>
      </w:pPr>
      <w:r w:rsidRPr="00285DDB">
        <w:rPr>
          <w:rFonts w:ascii="Arial" w:hAnsi="Arial" w:cs="Arial"/>
          <w:szCs w:val="21"/>
        </w:rPr>
        <w:t xml:space="preserve">To view </w:t>
      </w:r>
      <w:r w:rsidR="00285DDB" w:rsidRPr="00285DDB">
        <w:rPr>
          <w:rFonts w:ascii="Arial" w:hAnsi="Arial" w:cs="Arial"/>
          <w:szCs w:val="21"/>
        </w:rPr>
        <w:t>any</w:t>
      </w:r>
      <w:r w:rsidRPr="00285DDB">
        <w:rPr>
          <w:rFonts w:ascii="Arial" w:hAnsi="Arial" w:cs="Arial"/>
          <w:szCs w:val="21"/>
        </w:rPr>
        <w:t xml:space="preserve"> country/institution configured in the system and each creation, modification history.</w:t>
      </w:r>
    </w:p>
    <w:p w14:paraId="2B91D964" w14:textId="77777777" w:rsidR="00476A63" w:rsidRPr="00285DDB" w:rsidRDefault="00285DDB" w:rsidP="000F6D78">
      <w:pPr>
        <w:numPr>
          <w:ilvl w:val="0"/>
          <w:numId w:val="29"/>
        </w:numPr>
        <w:rPr>
          <w:rFonts w:ascii="Arial" w:hAnsi="Arial" w:cs="Arial"/>
          <w:szCs w:val="21"/>
        </w:rPr>
      </w:pPr>
      <w:r w:rsidRPr="00285DDB">
        <w:rPr>
          <w:rFonts w:ascii="Arial" w:hAnsi="Arial" w:cs="Arial"/>
          <w:szCs w:val="21"/>
        </w:rPr>
        <w:t xml:space="preserve">Query by simply clicking ‘Search’ to view all the institutions or input filtering conditions: country/institution code or country/institution name. </w:t>
      </w:r>
    </w:p>
    <w:p w14:paraId="154D91EB" w14:textId="77777777" w:rsidR="00476A63" w:rsidRPr="00285DDB" w:rsidRDefault="00476A63" w:rsidP="00A907EC">
      <w:pPr>
        <w:pStyle w:val="2"/>
        <w:numPr>
          <w:ilvl w:val="2"/>
          <w:numId w:val="1"/>
        </w:numPr>
        <w:rPr>
          <w:rFonts w:cs="Arial"/>
        </w:rPr>
      </w:pPr>
      <w:bookmarkStart w:id="272" w:name="_Toc525054205"/>
      <w:bookmarkStart w:id="273" w:name="_Toc527537772"/>
      <w:r w:rsidRPr="00285DDB">
        <w:rPr>
          <w:rFonts w:cs="Arial"/>
        </w:rPr>
        <w:t>Holiday Management</w:t>
      </w:r>
      <w:bookmarkEnd w:id="272"/>
      <w:bookmarkEnd w:id="273"/>
    </w:p>
    <w:p w14:paraId="5BE3ADE0" w14:textId="77777777" w:rsidR="00285DDB" w:rsidRPr="00285DDB" w:rsidRDefault="00285DDB" w:rsidP="00285DDB">
      <w:pPr>
        <w:rPr>
          <w:rFonts w:ascii="Arial" w:hAnsi="Arial" w:cs="Arial"/>
          <w:b/>
        </w:rPr>
      </w:pPr>
      <w:r w:rsidRPr="00285DDB">
        <w:rPr>
          <w:rFonts w:ascii="Arial" w:hAnsi="Arial" w:cs="Arial"/>
          <w:b/>
        </w:rPr>
        <w:t>Function description:</w:t>
      </w:r>
    </w:p>
    <w:p w14:paraId="48924B7B" w14:textId="77777777" w:rsidR="00476A63" w:rsidRPr="00285DDB" w:rsidRDefault="00476A63" w:rsidP="000F6D78">
      <w:pPr>
        <w:numPr>
          <w:ilvl w:val="0"/>
          <w:numId w:val="31"/>
        </w:numPr>
        <w:rPr>
          <w:rFonts w:ascii="Arial" w:hAnsi="Arial" w:cs="Arial"/>
          <w:szCs w:val="21"/>
        </w:rPr>
      </w:pPr>
      <w:r w:rsidRPr="00285DDB">
        <w:rPr>
          <w:rFonts w:ascii="Arial" w:hAnsi="Arial" w:cs="Arial"/>
          <w:szCs w:val="21"/>
        </w:rPr>
        <w:t>To view the holiday setting</w:t>
      </w:r>
      <w:r w:rsidR="00285DDB" w:rsidRPr="00285DDB">
        <w:rPr>
          <w:rFonts w:ascii="Arial" w:hAnsi="Arial" w:cs="Arial"/>
          <w:szCs w:val="21"/>
        </w:rPr>
        <w:t xml:space="preserve"> in</w:t>
      </w:r>
      <w:r w:rsidRPr="00285DDB">
        <w:rPr>
          <w:rFonts w:ascii="Arial" w:hAnsi="Arial" w:cs="Arial"/>
          <w:szCs w:val="21"/>
        </w:rPr>
        <w:t xml:space="preserve"> the calendar from current year to next 9 years.</w:t>
      </w:r>
    </w:p>
    <w:p w14:paraId="2F66971C" w14:textId="77777777" w:rsidR="00476A63" w:rsidRPr="00285DDB" w:rsidRDefault="00476A63" w:rsidP="000F6D78">
      <w:pPr>
        <w:numPr>
          <w:ilvl w:val="0"/>
          <w:numId w:val="31"/>
        </w:numPr>
        <w:rPr>
          <w:rFonts w:ascii="Arial" w:hAnsi="Arial" w:cs="Arial"/>
          <w:szCs w:val="21"/>
        </w:rPr>
      </w:pPr>
      <w:r w:rsidRPr="00285DDB">
        <w:rPr>
          <w:rFonts w:ascii="Arial" w:hAnsi="Arial" w:cs="Arial"/>
          <w:szCs w:val="21"/>
        </w:rPr>
        <w:t xml:space="preserve">To mark any future date as holiday or working day. </w:t>
      </w:r>
    </w:p>
    <w:p w14:paraId="0DBFD675" w14:textId="77777777" w:rsidR="00476A63" w:rsidRPr="00285DDB" w:rsidRDefault="00285DDB" w:rsidP="000F6D78">
      <w:pPr>
        <w:numPr>
          <w:ilvl w:val="0"/>
          <w:numId w:val="31"/>
        </w:numPr>
        <w:rPr>
          <w:rFonts w:ascii="Arial" w:hAnsi="Arial" w:cs="Arial"/>
          <w:szCs w:val="21"/>
        </w:rPr>
      </w:pPr>
      <w:r w:rsidRPr="00285DDB">
        <w:rPr>
          <w:rFonts w:ascii="Arial" w:hAnsi="Arial" w:cs="Arial"/>
          <w:szCs w:val="21"/>
        </w:rPr>
        <w:t>S</w:t>
      </w:r>
      <w:r w:rsidR="00476A63" w:rsidRPr="00285DDB">
        <w:rPr>
          <w:rFonts w:ascii="Arial" w:hAnsi="Arial" w:cs="Arial"/>
          <w:szCs w:val="21"/>
        </w:rPr>
        <w:t xml:space="preserve">ingle click to set the weekday as holiday or weekend as working day, click again to restore. </w:t>
      </w:r>
    </w:p>
    <w:p w14:paraId="1392EC59" w14:textId="77777777" w:rsidR="00476A63" w:rsidRPr="00285DDB" w:rsidRDefault="00476A63" w:rsidP="000F6D78">
      <w:pPr>
        <w:numPr>
          <w:ilvl w:val="0"/>
          <w:numId w:val="31"/>
        </w:numPr>
        <w:rPr>
          <w:rFonts w:ascii="Arial" w:hAnsi="Arial" w:cs="Arial"/>
          <w:szCs w:val="21"/>
        </w:rPr>
      </w:pPr>
      <w:r w:rsidRPr="00285DDB">
        <w:rPr>
          <w:rFonts w:ascii="Arial" w:hAnsi="Arial" w:cs="Arial"/>
          <w:szCs w:val="21"/>
        </w:rPr>
        <w:t xml:space="preserve">All the changes will need upper level user’s approval to take effect. </w:t>
      </w:r>
    </w:p>
    <w:p w14:paraId="0681BB66" w14:textId="77777777" w:rsidR="00476A63" w:rsidRPr="00285DDB" w:rsidRDefault="00476A63" w:rsidP="00A907EC">
      <w:pPr>
        <w:pStyle w:val="2"/>
        <w:numPr>
          <w:ilvl w:val="2"/>
          <w:numId w:val="1"/>
        </w:numPr>
        <w:rPr>
          <w:rFonts w:cs="Arial"/>
        </w:rPr>
      </w:pPr>
      <w:bookmarkStart w:id="274" w:name="_Toc525054206"/>
      <w:bookmarkStart w:id="275" w:name="_Toc527537773"/>
      <w:r w:rsidRPr="00285DDB">
        <w:rPr>
          <w:rFonts w:cs="Arial"/>
        </w:rPr>
        <w:t>Holiday Approval</w:t>
      </w:r>
      <w:bookmarkEnd w:id="274"/>
      <w:bookmarkEnd w:id="275"/>
    </w:p>
    <w:p w14:paraId="39FED9D9" w14:textId="77777777" w:rsidR="00285DDB" w:rsidRPr="00285DDB" w:rsidRDefault="00285DDB" w:rsidP="00285DDB">
      <w:pPr>
        <w:rPr>
          <w:rFonts w:ascii="Arial" w:hAnsi="Arial" w:cs="Arial"/>
          <w:b/>
        </w:rPr>
      </w:pPr>
      <w:r w:rsidRPr="00285DDB">
        <w:rPr>
          <w:rFonts w:ascii="Arial" w:hAnsi="Arial" w:cs="Arial"/>
          <w:b/>
        </w:rPr>
        <w:t>Function description:</w:t>
      </w:r>
    </w:p>
    <w:p w14:paraId="00F8309A" w14:textId="77777777" w:rsidR="00476A63" w:rsidRPr="00782AAC" w:rsidRDefault="00476A63" w:rsidP="000F6D78">
      <w:pPr>
        <w:numPr>
          <w:ilvl w:val="0"/>
          <w:numId w:val="32"/>
        </w:numPr>
        <w:rPr>
          <w:rFonts w:ascii="Arial" w:hAnsi="Arial" w:cs="Arial"/>
          <w:szCs w:val="21"/>
        </w:rPr>
      </w:pPr>
      <w:r w:rsidRPr="00285DDB">
        <w:rPr>
          <w:rFonts w:ascii="Arial" w:hAnsi="Arial" w:cs="Arial"/>
          <w:szCs w:val="21"/>
        </w:rPr>
        <w:t>To view the holiday and working day changes application to approve or reject.</w:t>
      </w:r>
    </w:p>
    <w:p w14:paraId="4C6D4475" w14:textId="77777777" w:rsidR="00476A63" w:rsidRPr="00285DDB" w:rsidRDefault="00476A63" w:rsidP="00A907EC">
      <w:pPr>
        <w:pStyle w:val="2"/>
        <w:numPr>
          <w:ilvl w:val="2"/>
          <w:numId w:val="1"/>
        </w:numPr>
        <w:rPr>
          <w:rFonts w:cs="Arial"/>
        </w:rPr>
      </w:pPr>
      <w:bookmarkStart w:id="276" w:name="_Toc525054207"/>
      <w:bookmarkStart w:id="277" w:name="_Toc527537774"/>
      <w:r w:rsidRPr="00285DDB">
        <w:rPr>
          <w:rFonts w:cs="Arial"/>
        </w:rPr>
        <w:t>Scheduled Job</w:t>
      </w:r>
      <w:bookmarkEnd w:id="276"/>
      <w:bookmarkEnd w:id="277"/>
    </w:p>
    <w:p w14:paraId="16E82568" w14:textId="77777777" w:rsidR="00285DDB" w:rsidRPr="00285DDB" w:rsidRDefault="00285DDB" w:rsidP="00285DDB">
      <w:pPr>
        <w:rPr>
          <w:rFonts w:ascii="Arial" w:hAnsi="Arial" w:cs="Arial"/>
          <w:b/>
        </w:rPr>
      </w:pPr>
      <w:r w:rsidRPr="00285DDB">
        <w:rPr>
          <w:rFonts w:ascii="Arial" w:hAnsi="Arial" w:cs="Arial"/>
          <w:b/>
        </w:rPr>
        <w:t>Function description:</w:t>
      </w:r>
    </w:p>
    <w:p w14:paraId="62EFD11C" w14:textId="77777777" w:rsidR="00476A63" w:rsidRPr="00285DDB" w:rsidRDefault="00476A63" w:rsidP="000F6D78">
      <w:pPr>
        <w:pStyle w:val="afa"/>
        <w:numPr>
          <w:ilvl w:val="0"/>
          <w:numId w:val="25"/>
        </w:numPr>
        <w:ind w:firstLineChars="0"/>
        <w:rPr>
          <w:rFonts w:ascii="Arial" w:hAnsi="Arial" w:cs="Arial"/>
        </w:rPr>
      </w:pPr>
      <w:r w:rsidRPr="00285DDB">
        <w:rPr>
          <w:rFonts w:ascii="Arial" w:hAnsi="Arial" w:cs="Arial"/>
        </w:rPr>
        <w:t>To view the jobs configured in the system and manually execute the job.</w:t>
      </w:r>
    </w:p>
    <w:p w14:paraId="25360035" w14:textId="5513076F" w:rsidR="00476A63" w:rsidRDefault="00285DDB" w:rsidP="000F6D78">
      <w:pPr>
        <w:pStyle w:val="afa"/>
        <w:numPr>
          <w:ilvl w:val="0"/>
          <w:numId w:val="25"/>
        </w:numPr>
        <w:ind w:firstLineChars="0"/>
        <w:rPr>
          <w:rFonts w:ascii="Arial" w:hAnsi="Arial" w:cs="Arial"/>
        </w:rPr>
      </w:pPr>
      <w:r>
        <w:rPr>
          <w:rFonts w:ascii="Arial" w:hAnsi="Arial" w:cs="Arial" w:hint="eastAsia"/>
        </w:rPr>
        <w:t>Reconciliation Job</w:t>
      </w:r>
      <w:ins w:id="278" w:author="Gaoli" w:date="2019-02-02T11:12:00Z">
        <w:r w:rsidR="00400666">
          <w:rPr>
            <w:rFonts w:ascii="Arial" w:hAnsi="Arial" w:cs="Arial" w:hint="eastAsia"/>
          </w:rPr>
          <w:t>(2C2P&amp;DOKU)</w:t>
        </w:r>
      </w:ins>
      <w:r>
        <w:rPr>
          <w:rFonts w:ascii="Arial" w:hAnsi="Arial" w:cs="Arial" w:hint="eastAsia"/>
        </w:rPr>
        <w:t xml:space="preserve">: </w:t>
      </w:r>
      <w:r>
        <w:rPr>
          <w:rFonts w:ascii="Arial" w:hAnsi="Arial" w:cs="Arial"/>
        </w:rPr>
        <w:t xml:space="preserve">Manually execute the job to trigger re-capturing EOD Transaction Details File from Aggregator. </w:t>
      </w:r>
    </w:p>
    <w:p w14:paraId="23B2AD59" w14:textId="77777777" w:rsidR="00285DDB" w:rsidRDefault="00F00771" w:rsidP="000F6D78">
      <w:pPr>
        <w:pStyle w:val="afa"/>
        <w:numPr>
          <w:ilvl w:val="0"/>
          <w:numId w:val="25"/>
        </w:numPr>
        <w:ind w:firstLineChars="0"/>
        <w:rPr>
          <w:rFonts w:ascii="Arial" w:hAnsi="Arial" w:cs="Arial"/>
        </w:rPr>
      </w:pPr>
      <w:r>
        <w:rPr>
          <w:rFonts w:ascii="Arial" w:hAnsi="Arial" w:cs="Arial"/>
        </w:rPr>
        <w:t xml:space="preserve">AMLO Job: Manually execute to generate file to send to AMLO. </w:t>
      </w:r>
    </w:p>
    <w:p w14:paraId="18B0FCBC" w14:textId="77777777" w:rsidR="00782AAC" w:rsidRDefault="00F00771" w:rsidP="000F6D78">
      <w:pPr>
        <w:pStyle w:val="afa"/>
        <w:numPr>
          <w:ilvl w:val="0"/>
          <w:numId w:val="25"/>
        </w:numPr>
        <w:ind w:firstLineChars="0"/>
        <w:rPr>
          <w:rFonts w:ascii="Arial" w:hAnsi="Arial" w:cs="Arial"/>
        </w:rPr>
      </w:pPr>
      <w:r w:rsidRPr="00782AAC">
        <w:rPr>
          <w:rFonts w:ascii="Arial" w:hAnsi="Arial" w:cs="Arial"/>
        </w:rPr>
        <w:t>Email Reconciliation Job: DCMS depends to U</w:t>
      </w:r>
      <w:r w:rsidR="00C478C4">
        <w:rPr>
          <w:rFonts w:ascii="Arial" w:hAnsi="Arial" w:cs="Arial"/>
        </w:rPr>
        <w:t>M</w:t>
      </w:r>
      <w:r w:rsidRPr="00782AAC">
        <w:rPr>
          <w:rFonts w:ascii="Arial" w:hAnsi="Arial" w:cs="Arial"/>
        </w:rPr>
        <w:t xml:space="preserve">S to send </w:t>
      </w:r>
      <w:r w:rsidR="00782AAC" w:rsidRPr="00782AAC">
        <w:rPr>
          <w:rFonts w:ascii="Arial" w:hAnsi="Arial" w:cs="Arial"/>
        </w:rPr>
        <w:t xml:space="preserve">subscribed reports via </w:t>
      </w:r>
      <w:r w:rsidR="00782AAC" w:rsidRPr="00782AAC">
        <w:rPr>
          <w:rFonts w:ascii="Arial" w:hAnsi="Arial" w:cs="Arial"/>
        </w:rPr>
        <w:lastRenderedPageBreak/>
        <w:t xml:space="preserve">different channel, as shown in </w:t>
      </w:r>
      <w:hyperlink w:anchor="_Merchant_Report_Sending" w:history="1">
        <w:r w:rsidR="00782AAC" w:rsidRPr="00782AAC">
          <w:rPr>
            <w:rStyle w:val="a3"/>
            <w:rFonts w:ascii="Arial" w:hAnsi="Arial" w:cs="Arial"/>
          </w:rPr>
          <w:t>Merchant Report Sending</w:t>
        </w:r>
      </w:hyperlink>
      <w:r w:rsidR="00782AAC">
        <w:rPr>
          <w:rFonts w:ascii="Arial" w:hAnsi="Arial" w:cs="Arial"/>
        </w:rPr>
        <w:t>, if the sending is failed, U</w:t>
      </w:r>
      <w:r w:rsidR="00C478C4">
        <w:rPr>
          <w:rFonts w:ascii="Arial" w:hAnsi="Arial" w:cs="Arial"/>
        </w:rPr>
        <w:t>M</w:t>
      </w:r>
      <w:r w:rsidR="00782AAC">
        <w:rPr>
          <w:rFonts w:ascii="Arial" w:hAnsi="Arial" w:cs="Arial"/>
        </w:rPr>
        <w:t xml:space="preserve">S will send DCMS notification, this job is to convert the failed email notification into excel file for user to download and read. </w:t>
      </w:r>
    </w:p>
    <w:p w14:paraId="58DC8420" w14:textId="77777777" w:rsidR="00D605AE" w:rsidRDefault="00782AAC" w:rsidP="000F6D78">
      <w:pPr>
        <w:pStyle w:val="afa"/>
        <w:numPr>
          <w:ilvl w:val="1"/>
          <w:numId w:val="25"/>
        </w:numPr>
        <w:ind w:firstLineChars="0"/>
        <w:rPr>
          <w:rFonts w:ascii="Arial" w:hAnsi="Arial" w:cs="Arial"/>
        </w:rPr>
      </w:pPr>
      <w:r>
        <w:rPr>
          <w:rFonts w:ascii="Arial" w:hAnsi="Arial" w:cs="Arial"/>
        </w:rPr>
        <w:t xml:space="preserve">Excel </w:t>
      </w:r>
      <w:r w:rsidR="00D605AE">
        <w:rPr>
          <w:rFonts w:ascii="Arial" w:hAnsi="Arial" w:cs="Arial"/>
        </w:rPr>
        <w:t>can be downloaded by accessing: EOD Management</w:t>
      </w:r>
      <w:r w:rsidR="00D605AE" w:rsidRPr="00D605AE">
        <w:rPr>
          <w:rFonts w:ascii="Arial" w:hAnsi="Arial" w:cs="Arial"/>
        </w:rPr>
        <w:sym w:font="Wingdings" w:char="F0E0"/>
      </w:r>
      <w:r w:rsidR="00D605AE">
        <w:rPr>
          <w:rFonts w:ascii="Arial" w:hAnsi="Arial" w:cs="Arial"/>
        </w:rPr>
        <w:t>Report Query</w:t>
      </w:r>
      <w:r w:rsidR="00D605AE" w:rsidRPr="00D605AE">
        <w:rPr>
          <w:rFonts w:ascii="Arial" w:hAnsi="Arial" w:cs="Arial"/>
        </w:rPr>
        <w:sym w:font="Wingdings" w:char="F0E0"/>
      </w:r>
    </w:p>
    <w:p w14:paraId="1EC59293" w14:textId="77777777" w:rsidR="00782AAC" w:rsidRPr="00782AAC" w:rsidRDefault="00D605AE" w:rsidP="00D605AE">
      <w:pPr>
        <w:pStyle w:val="afa"/>
        <w:ind w:left="567" w:firstLineChars="0" w:firstLine="0"/>
        <w:rPr>
          <w:rFonts w:ascii="Arial" w:hAnsi="Arial" w:cs="Arial"/>
        </w:rPr>
      </w:pPr>
      <w:r>
        <w:rPr>
          <w:rFonts w:ascii="Arial" w:hAnsi="Arial" w:cs="Arial"/>
        </w:rPr>
        <w:t>Email Recon Report:</w:t>
      </w:r>
      <w:r w:rsidR="00782AAC" w:rsidRPr="00782AAC">
        <w:rPr>
          <w:rFonts w:ascii="Arial" w:hAnsi="Arial" w:cs="Arial"/>
        </w:rPr>
        <w:t xml:space="preserve"> </w:t>
      </w:r>
      <w:r>
        <w:rPr>
          <w:rFonts w:ascii="Arial" w:hAnsi="Arial" w:cs="Arial"/>
        </w:rPr>
        <w:object w:dxaOrig="1550" w:dyaOrig="1051" w14:anchorId="483652AF">
          <v:shape id="_x0000_i1045" type="#_x0000_t75" style="width:77pt;height:56.1pt" o:ole="">
            <v:imagedata r:id="rId52" o:title=""/>
          </v:shape>
          <o:OLEObject Type="Embed" ProgID="Excel.Sheet.8" ShapeID="_x0000_i1045" DrawAspect="Icon" ObjectID="_1614779814" r:id="rId53"/>
        </w:object>
      </w:r>
    </w:p>
    <w:p w14:paraId="1C94C7CE" w14:textId="77777777" w:rsidR="00F00771" w:rsidRDefault="00D605AE" w:rsidP="000F6D78">
      <w:pPr>
        <w:pStyle w:val="afa"/>
        <w:numPr>
          <w:ilvl w:val="0"/>
          <w:numId w:val="25"/>
        </w:numPr>
        <w:ind w:firstLineChars="0"/>
        <w:rPr>
          <w:rFonts w:ascii="Arial" w:hAnsi="Arial" w:cs="Arial"/>
        </w:rPr>
      </w:pPr>
      <w:r>
        <w:rPr>
          <w:rFonts w:ascii="Arial" w:hAnsi="Arial" w:cs="Arial" w:hint="eastAsia"/>
        </w:rPr>
        <w:t>Hub Recon Job: Manually execute to trigger</w:t>
      </w:r>
      <w:r w:rsidR="00C21B8C">
        <w:rPr>
          <w:rFonts w:ascii="Arial" w:hAnsi="Arial" w:cs="Arial"/>
        </w:rPr>
        <w:t xml:space="preserve"> reconciliation between</w:t>
      </w:r>
      <w:r>
        <w:rPr>
          <w:rFonts w:ascii="Arial" w:hAnsi="Arial" w:cs="Arial" w:hint="eastAsia"/>
        </w:rPr>
        <w:t xml:space="preserve"> HUB sent </w:t>
      </w:r>
      <w:r w:rsidR="00C21B8C">
        <w:rPr>
          <w:rFonts w:ascii="Arial" w:hAnsi="Arial" w:cs="Arial"/>
        </w:rPr>
        <w:t>CTI Reporting(Merchant Daily settled whole amount) and Merchant detailed transaction calculated whole amount, if reconciliation fails, system generates Recon Exception Report:</w:t>
      </w:r>
      <w:r w:rsidR="00C21B8C">
        <w:rPr>
          <w:rFonts w:ascii="Arial" w:hAnsi="Arial" w:cs="Arial"/>
        </w:rPr>
        <w:object w:dxaOrig="1550" w:dyaOrig="1051" w14:anchorId="670EE5CE">
          <v:shape id="_x0000_i1046" type="#_x0000_t75" style="width:77pt;height:56.1pt" o:ole="">
            <v:imagedata r:id="rId54" o:title=""/>
          </v:shape>
          <o:OLEObject Type="Embed" ProgID="Excel.Sheet.8" ShapeID="_x0000_i1046" DrawAspect="Icon" ObjectID="_1614779815" r:id="rId55"/>
        </w:object>
      </w:r>
    </w:p>
    <w:p w14:paraId="12C1D85F" w14:textId="77777777" w:rsidR="0053229C" w:rsidRDefault="00C478C4" w:rsidP="00EA7C8D">
      <w:pPr>
        <w:pStyle w:val="afa"/>
        <w:numPr>
          <w:ilvl w:val="0"/>
          <w:numId w:val="25"/>
        </w:numPr>
        <w:ind w:firstLineChars="0"/>
        <w:rPr>
          <w:rFonts w:ascii="Arial" w:hAnsi="Arial" w:cs="Arial"/>
        </w:rPr>
      </w:pPr>
      <w:r w:rsidRPr="0053229C">
        <w:rPr>
          <w:rFonts w:ascii="Arial" w:hAnsi="Arial" w:cs="Arial"/>
        </w:rPr>
        <w:t xml:space="preserve">DetailReportGeneJob: </w:t>
      </w:r>
      <w:r w:rsidR="008E01D3" w:rsidRPr="0053229C">
        <w:rPr>
          <w:rFonts w:ascii="Arial" w:hAnsi="Arial" w:cs="Arial"/>
        </w:rPr>
        <w:t xml:space="preserve">To </w:t>
      </w:r>
      <w:r w:rsidR="0053229C" w:rsidRPr="0053229C">
        <w:rPr>
          <w:rFonts w:ascii="Arial" w:hAnsi="Arial" w:cs="Arial"/>
        </w:rPr>
        <w:t>generate the detail report at the</w:t>
      </w:r>
      <w:r w:rsidR="0053229C">
        <w:rPr>
          <w:rFonts w:ascii="Arial" w:hAnsi="Arial" w:cs="Arial"/>
        </w:rPr>
        <w:t xml:space="preserve"> ‘detail report generate time‘, and send to merchant via UMS</w:t>
      </w:r>
    </w:p>
    <w:p w14:paraId="31966045" w14:textId="77777777" w:rsidR="00C478C4" w:rsidRPr="0053229C" w:rsidRDefault="00C478C4" w:rsidP="00EA7C8D">
      <w:pPr>
        <w:pStyle w:val="afa"/>
        <w:numPr>
          <w:ilvl w:val="0"/>
          <w:numId w:val="25"/>
        </w:numPr>
        <w:ind w:firstLineChars="0"/>
        <w:rPr>
          <w:rFonts w:ascii="Arial" w:hAnsi="Arial" w:cs="Arial"/>
        </w:rPr>
      </w:pPr>
      <w:r w:rsidRPr="0053229C">
        <w:rPr>
          <w:rFonts w:ascii="Arial" w:hAnsi="Arial" w:cs="Arial"/>
        </w:rPr>
        <w:t xml:space="preserve">DetailExceptionReportGeneJob: </w:t>
      </w:r>
      <w:r w:rsidR="0053229C">
        <w:rPr>
          <w:rFonts w:ascii="Arial" w:hAnsi="Arial" w:cs="Arial"/>
        </w:rPr>
        <w:t xml:space="preserve">To generate </w:t>
      </w:r>
      <w:r w:rsidR="001334BC">
        <w:rPr>
          <w:rFonts w:ascii="Arial" w:hAnsi="Arial" w:cs="Arial"/>
        </w:rPr>
        <w:t>‘Unsettled Transaction Detail Report’, execute once a day</w:t>
      </w:r>
    </w:p>
    <w:p w14:paraId="70F813E6" w14:textId="77777777" w:rsidR="00C15CD5" w:rsidRDefault="002D59EA" w:rsidP="00EA7C8D">
      <w:pPr>
        <w:pStyle w:val="afa"/>
        <w:numPr>
          <w:ilvl w:val="0"/>
          <w:numId w:val="25"/>
        </w:numPr>
        <w:ind w:firstLineChars="0"/>
        <w:rPr>
          <w:rFonts w:ascii="Arial" w:hAnsi="Arial" w:cs="Arial"/>
        </w:rPr>
      </w:pPr>
      <w:r w:rsidRPr="00C15CD5">
        <w:rPr>
          <w:rFonts w:ascii="Arial" w:hAnsi="Arial" w:cs="Arial"/>
        </w:rPr>
        <w:t>SendBillingMqThJob:</w:t>
      </w:r>
      <w:r w:rsidR="001334BC" w:rsidRPr="00C15CD5">
        <w:rPr>
          <w:rFonts w:ascii="Arial" w:hAnsi="Arial" w:cs="Arial"/>
        </w:rPr>
        <w:t xml:space="preserve"> To send channel fee billing to HUB via MQ</w:t>
      </w:r>
      <w:r w:rsidR="00C15CD5" w:rsidRPr="00C15CD5">
        <w:rPr>
          <w:rFonts w:ascii="Arial" w:hAnsi="Arial" w:cs="Arial"/>
        </w:rPr>
        <w:t xml:space="preserve"> on workday</w:t>
      </w:r>
      <w:r w:rsidR="001334BC" w:rsidRPr="00C15CD5">
        <w:rPr>
          <w:rFonts w:ascii="Arial" w:hAnsi="Arial" w:cs="Arial"/>
        </w:rPr>
        <w:t>,</w:t>
      </w:r>
      <w:r w:rsidR="00C15CD5" w:rsidRPr="00C15CD5">
        <w:rPr>
          <w:rFonts w:ascii="Arial" w:hAnsi="Arial" w:cs="Arial"/>
        </w:rPr>
        <w:t xml:space="preserve"> and </w:t>
      </w:r>
      <w:r w:rsidR="00C15CD5">
        <w:rPr>
          <w:rFonts w:ascii="Arial" w:hAnsi="Arial" w:cs="Arial"/>
        </w:rPr>
        <w:t>generate charge report after receiving the reply from HUB</w:t>
      </w:r>
    </w:p>
    <w:p w14:paraId="5B20926E" w14:textId="653EA246" w:rsidR="00BE7DD3" w:rsidRDefault="002D59EA" w:rsidP="005119D2">
      <w:pPr>
        <w:pStyle w:val="afa"/>
        <w:numPr>
          <w:ilvl w:val="0"/>
          <w:numId w:val="25"/>
        </w:numPr>
        <w:ind w:firstLineChars="0"/>
        <w:rPr>
          <w:rFonts w:ascii="Arial" w:hAnsi="Arial" w:cs="Arial"/>
        </w:rPr>
      </w:pPr>
      <w:r w:rsidRPr="00C15CD5">
        <w:rPr>
          <w:rFonts w:ascii="Arial" w:hAnsi="Arial" w:cs="Arial"/>
        </w:rPr>
        <w:t>RMS Job:</w:t>
      </w:r>
      <w:r w:rsidR="00C15CD5">
        <w:rPr>
          <w:rFonts w:ascii="Arial" w:hAnsi="Arial" w:cs="Arial"/>
        </w:rPr>
        <w:t xml:space="preserve"> to</w:t>
      </w:r>
      <w:r w:rsidR="00C15CD5" w:rsidRPr="00C15CD5">
        <w:rPr>
          <w:rFonts w:ascii="Arial" w:hAnsi="Arial" w:cs="Arial"/>
        </w:rPr>
        <w:t xml:space="preserve"> </w:t>
      </w:r>
      <w:r w:rsidR="00C15CD5">
        <w:rPr>
          <w:rFonts w:ascii="Arial" w:hAnsi="Arial" w:cs="Arial"/>
        </w:rPr>
        <w:t xml:space="preserve">generate </w:t>
      </w:r>
      <w:commentRangeStart w:id="279"/>
      <w:del w:id="280" w:author="cliff.k.h.lam@hsbc.com.hk" w:date="2019-03-11T15:46:00Z">
        <w:r w:rsidR="00C15CD5" w:rsidDel="00811B1E">
          <w:rPr>
            <w:rFonts w:ascii="Arial" w:hAnsi="Arial" w:cs="Arial"/>
          </w:rPr>
          <w:delText xml:space="preserve">txt </w:delText>
        </w:r>
        <w:commentRangeEnd w:id="279"/>
        <w:r w:rsidR="00147DD1" w:rsidDel="00811B1E">
          <w:rPr>
            <w:rStyle w:val="a7"/>
          </w:rPr>
          <w:commentReference w:id="279"/>
        </w:r>
        <w:r w:rsidR="00C15CD5" w:rsidDel="00811B1E">
          <w:rPr>
            <w:rFonts w:ascii="Arial" w:hAnsi="Arial" w:cs="Arial"/>
          </w:rPr>
          <w:delText>form</w:delText>
        </w:r>
      </w:del>
      <w:ins w:id="281" w:author="cliff.k.h.lam@hsbc.com.hk" w:date="2019-03-11T15:46:00Z">
        <w:r w:rsidR="00811B1E">
          <w:rPr>
            <w:rFonts w:ascii="Arial" w:hAnsi="Arial" w:cs="Arial"/>
          </w:rPr>
          <w:t>RMS</w:t>
        </w:r>
      </w:ins>
      <w:r w:rsidR="00C15CD5">
        <w:rPr>
          <w:rFonts w:ascii="Arial" w:hAnsi="Arial" w:cs="Arial"/>
        </w:rPr>
        <w:t xml:space="preserve"> </w:t>
      </w:r>
      <w:r w:rsidR="00C15CD5" w:rsidRPr="00F4009B">
        <w:rPr>
          <w:rFonts w:ascii="Arial" w:hAnsi="Arial" w:cs="Arial"/>
        </w:rPr>
        <w:t xml:space="preserve">data file according to </w:t>
      </w:r>
      <w:r w:rsidR="00C15CD5">
        <w:rPr>
          <w:rFonts w:ascii="Arial" w:hAnsi="Arial" w:cs="Arial"/>
        </w:rPr>
        <w:t>RMS requirement and send to RMS</w:t>
      </w:r>
      <w:r w:rsidR="003A3B8B">
        <w:rPr>
          <w:rFonts w:ascii="Arial" w:hAnsi="Arial" w:cs="Arial"/>
        </w:rPr>
        <w:t xml:space="preserve">, one file per merchant, </w:t>
      </w:r>
      <w:ins w:id="282" w:author="Gaoli" w:date="2019-02-02T11:13:00Z">
        <w:r w:rsidR="00400666">
          <w:rPr>
            <w:rFonts w:ascii="Arial" w:hAnsi="Arial" w:cs="Arial" w:hint="eastAsia"/>
          </w:rPr>
          <w:t xml:space="preserve">only applicable for </w:t>
        </w:r>
      </w:ins>
      <w:r w:rsidR="003A3B8B">
        <w:rPr>
          <w:rFonts w:ascii="Arial" w:hAnsi="Arial" w:cs="Arial"/>
        </w:rPr>
        <w:t>recon success’ merchant</w:t>
      </w:r>
      <w:r w:rsidR="005119D2">
        <w:rPr>
          <w:rFonts w:ascii="Arial" w:hAnsi="Arial" w:cs="Arial" w:hint="eastAsia"/>
        </w:rPr>
        <w:t>.</w:t>
      </w:r>
    </w:p>
    <w:p w14:paraId="64DC29F0" w14:textId="77CBF422" w:rsidR="002D195B" w:rsidRDefault="00080CFC" w:rsidP="005119D2">
      <w:pPr>
        <w:pStyle w:val="afa"/>
        <w:numPr>
          <w:ilvl w:val="0"/>
          <w:numId w:val="25"/>
        </w:numPr>
        <w:ind w:firstLineChars="0"/>
        <w:rPr>
          <w:rFonts w:ascii="Arial" w:hAnsi="Arial" w:cs="Arial"/>
        </w:rPr>
      </w:pPr>
      <w:r>
        <w:rPr>
          <w:rFonts w:ascii="Arial" w:hAnsi="Arial" w:cs="Arial" w:hint="eastAsia"/>
        </w:rPr>
        <w:t>HolidayMngJOB:</w:t>
      </w:r>
      <w:r w:rsidR="00640295">
        <w:rPr>
          <w:rFonts w:ascii="Arial" w:hAnsi="Arial" w:cs="Arial" w:hint="eastAsia"/>
        </w:rPr>
        <w:t xml:space="preserve"> to r</w:t>
      </w:r>
      <w:r w:rsidR="00640295" w:rsidRPr="00640295">
        <w:rPr>
          <w:rFonts w:ascii="Arial" w:hAnsi="Arial" w:cs="Arial"/>
        </w:rPr>
        <w:t>eceive files from HUB and set holidays</w:t>
      </w:r>
      <w:r w:rsidR="00640295">
        <w:rPr>
          <w:rFonts w:ascii="Arial" w:hAnsi="Arial" w:cs="Arial" w:hint="eastAsia"/>
        </w:rPr>
        <w:t>.</w:t>
      </w:r>
    </w:p>
    <w:p w14:paraId="6CD8E8BF" w14:textId="36F9153E" w:rsidR="002C3B06" w:rsidRPr="00CE6D44" w:rsidRDefault="006F12A7" w:rsidP="009F4BE9">
      <w:pPr>
        <w:pStyle w:val="afa"/>
        <w:numPr>
          <w:ilvl w:val="0"/>
          <w:numId w:val="25"/>
        </w:numPr>
        <w:ind w:firstLineChars="0"/>
        <w:rPr>
          <w:rFonts w:ascii="Arial" w:hAnsi="Arial" w:cs="Arial"/>
        </w:rPr>
      </w:pPr>
      <w:r>
        <w:rPr>
          <w:rFonts w:ascii="Arial" w:hAnsi="Arial" w:cs="Arial"/>
        </w:rPr>
        <w:t>S</w:t>
      </w:r>
      <w:r w:rsidRPr="006F12A7">
        <w:rPr>
          <w:rFonts w:ascii="Arial" w:hAnsi="Arial" w:cs="Arial"/>
        </w:rPr>
        <w:t>chedule job run time</w:t>
      </w:r>
      <w:r w:rsidR="004554A4" w:rsidRPr="004554A4">
        <w:rPr>
          <w:rFonts w:ascii="Arial" w:hAnsi="Arial" w:cs="Arial"/>
        </w:rPr>
        <w:t>:</w:t>
      </w:r>
    </w:p>
    <w:tbl>
      <w:tblPr>
        <w:tblW w:w="7897" w:type="dxa"/>
        <w:tblLook w:val="04A0" w:firstRow="1" w:lastRow="0" w:firstColumn="1" w:lastColumn="0" w:noHBand="0" w:noVBand="1"/>
      </w:tblPr>
      <w:tblGrid>
        <w:gridCol w:w="2867"/>
        <w:gridCol w:w="2762"/>
        <w:gridCol w:w="2268"/>
      </w:tblGrid>
      <w:tr w:rsidR="002C3B06" w14:paraId="2F126F0A" w14:textId="77777777" w:rsidTr="005E567E">
        <w:trPr>
          <w:trHeight w:val="400"/>
        </w:trPr>
        <w:tc>
          <w:tcPr>
            <w:tcW w:w="2867" w:type="dxa"/>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07C346E4" w14:textId="77777777" w:rsidR="002C3B06" w:rsidRDefault="002C3B06">
            <w:pPr>
              <w:jc w:val="center"/>
              <w:rPr>
                <w:rFonts w:ascii="DengXian" w:eastAsia="DengXian" w:hAnsi="DengXian"/>
                <w:b/>
                <w:bCs/>
                <w:color w:val="000000"/>
                <w:sz w:val="20"/>
                <w:szCs w:val="20"/>
              </w:rPr>
            </w:pPr>
            <w:r>
              <w:rPr>
                <w:rFonts w:ascii="DengXian" w:eastAsia="DengXian" w:hAnsi="DengXian" w:hint="eastAsia"/>
                <w:b/>
                <w:bCs/>
                <w:color w:val="000000"/>
                <w:sz w:val="20"/>
                <w:szCs w:val="20"/>
              </w:rPr>
              <w:t>Job Name</w:t>
            </w:r>
          </w:p>
        </w:tc>
        <w:tc>
          <w:tcPr>
            <w:tcW w:w="2762" w:type="dxa"/>
            <w:tcBorders>
              <w:top w:val="single" w:sz="4" w:space="0" w:color="auto"/>
              <w:left w:val="nil"/>
              <w:bottom w:val="single" w:sz="4" w:space="0" w:color="auto"/>
              <w:right w:val="single" w:sz="4" w:space="0" w:color="auto"/>
            </w:tcBorders>
            <w:shd w:val="clear" w:color="000000" w:fill="00B0F0"/>
            <w:noWrap/>
            <w:vAlign w:val="center"/>
            <w:hideMark/>
          </w:tcPr>
          <w:p w14:paraId="698348EE" w14:textId="77777777" w:rsidR="002C3B06" w:rsidRDefault="002C3B06">
            <w:pPr>
              <w:jc w:val="center"/>
              <w:rPr>
                <w:rFonts w:ascii="DengXian" w:eastAsia="DengXian" w:hAnsi="DengXian"/>
                <w:b/>
                <w:bCs/>
                <w:color w:val="000000"/>
                <w:sz w:val="20"/>
                <w:szCs w:val="20"/>
              </w:rPr>
            </w:pPr>
            <w:r>
              <w:rPr>
                <w:rFonts w:ascii="DengXian" w:eastAsia="DengXian" w:hAnsi="DengXian" w:hint="eastAsia"/>
                <w:b/>
                <w:bCs/>
                <w:color w:val="000000"/>
                <w:sz w:val="20"/>
                <w:szCs w:val="20"/>
              </w:rPr>
              <w:t>TH-Job Time(GMT +7)</w:t>
            </w:r>
          </w:p>
        </w:tc>
        <w:tc>
          <w:tcPr>
            <w:tcW w:w="2268" w:type="dxa"/>
            <w:tcBorders>
              <w:top w:val="single" w:sz="4" w:space="0" w:color="auto"/>
              <w:left w:val="nil"/>
              <w:bottom w:val="single" w:sz="4" w:space="0" w:color="auto"/>
              <w:right w:val="single" w:sz="4" w:space="0" w:color="auto"/>
            </w:tcBorders>
            <w:shd w:val="clear" w:color="000000" w:fill="00B0F0"/>
            <w:noWrap/>
            <w:vAlign w:val="center"/>
            <w:hideMark/>
          </w:tcPr>
          <w:p w14:paraId="6C91C3D3" w14:textId="77777777" w:rsidR="002C3B06" w:rsidRDefault="002C3B06">
            <w:pPr>
              <w:jc w:val="center"/>
              <w:rPr>
                <w:rFonts w:ascii="DengXian" w:eastAsia="DengXian" w:hAnsi="DengXian"/>
                <w:b/>
                <w:bCs/>
                <w:color w:val="000000"/>
                <w:sz w:val="20"/>
                <w:szCs w:val="20"/>
              </w:rPr>
            </w:pPr>
            <w:r>
              <w:rPr>
                <w:rFonts w:ascii="DengXian" w:eastAsia="DengXian" w:hAnsi="DengXian" w:hint="eastAsia"/>
                <w:b/>
                <w:bCs/>
                <w:color w:val="000000"/>
                <w:sz w:val="20"/>
                <w:szCs w:val="20"/>
              </w:rPr>
              <w:t>ID-Job Time(GMT +7)</w:t>
            </w:r>
          </w:p>
        </w:tc>
      </w:tr>
      <w:tr w:rsidR="002C3B06" w14:paraId="518AD4BA"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713A8FFF"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Email Reconciliation Job</w:t>
            </w:r>
          </w:p>
        </w:tc>
        <w:tc>
          <w:tcPr>
            <w:tcW w:w="2762" w:type="dxa"/>
            <w:tcBorders>
              <w:top w:val="nil"/>
              <w:left w:val="nil"/>
              <w:bottom w:val="single" w:sz="4" w:space="0" w:color="auto"/>
              <w:right w:val="single" w:sz="4" w:space="0" w:color="auto"/>
            </w:tcBorders>
            <w:shd w:val="clear" w:color="auto" w:fill="auto"/>
            <w:noWrap/>
            <w:vAlign w:val="center"/>
            <w:hideMark/>
          </w:tcPr>
          <w:p w14:paraId="6EB320C5"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6:30</w:t>
            </w:r>
          </w:p>
        </w:tc>
        <w:tc>
          <w:tcPr>
            <w:tcW w:w="2268" w:type="dxa"/>
            <w:tcBorders>
              <w:top w:val="nil"/>
              <w:left w:val="nil"/>
              <w:bottom w:val="single" w:sz="4" w:space="0" w:color="auto"/>
              <w:right w:val="single" w:sz="4" w:space="0" w:color="auto"/>
            </w:tcBorders>
            <w:shd w:val="clear" w:color="auto" w:fill="auto"/>
            <w:noWrap/>
            <w:vAlign w:val="center"/>
            <w:hideMark/>
          </w:tcPr>
          <w:p w14:paraId="68FD1E93"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6:30</w:t>
            </w:r>
          </w:p>
        </w:tc>
      </w:tr>
      <w:tr w:rsidR="002C3B06" w14:paraId="08A258BD"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560FCFEA"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Aggregate Reconciliation Job</w:t>
            </w:r>
          </w:p>
        </w:tc>
        <w:tc>
          <w:tcPr>
            <w:tcW w:w="2762" w:type="dxa"/>
            <w:tcBorders>
              <w:top w:val="nil"/>
              <w:left w:val="nil"/>
              <w:bottom w:val="single" w:sz="4" w:space="0" w:color="auto"/>
              <w:right w:val="single" w:sz="4" w:space="0" w:color="auto"/>
            </w:tcBorders>
            <w:shd w:val="clear" w:color="auto" w:fill="auto"/>
            <w:noWrap/>
            <w:vAlign w:val="center"/>
            <w:hideMark/>
          </w:tcPr>
          <w:p w14:paraId="37A836E0"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15:00</w:t>
            </w:r>
          </w:p>
        </w:tc>
        <w:tc>
          <w:tcPr>
            <w:tcW w:w="2268" w:type="dxa"/>
            <w:tcBorders>
              <w:top w:val="nil"/>
              <w:left w:val="nil"/>
              <w:bottom w:val="single" w:sz="4" w:space="0" w:color="auto"/>
              <w:right w:val="single" w:sz="4" w:space="0" w:color="auto"/>
            </w:tcBorders>
            <w:shd w:val="clear" w:color="auto" w:fill="auto"/>
            <w:noWrap/>
            <w:vAlign w:val="center"/>
            <w:hideMark/>
          </w:tcPr>
          <w:p w14:paraId="4B4DF44F"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17:00</w:t>
            </w:r>
          </w:p>
        </w:tc>
      </w:tr>
      <w:tr w:rsidR="002C3B06" w14:paraId="364DF607"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5732FC90"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SendBillingMqJob</w:t>
            </w:r>
          </w:p>
        </w:tc>
        <w:tc>
          <w:tcPr>
            <w:tcW w:w="2762" w:type="dxa"/>
            <w:tcBorders>
              <w:top w:val="nil"/>
              <w:left w:val="nil"/>
              <w:bottom w:val="single" w:sz="4" w:space="0" w:color="auto"/>
              <w:right w:val="single" w:sz="4" w:space="0" w:color="auto"/>
            </w:tcBorders>
            <w:shd w:val="clear" w:color="auto" w:fill="auto"/>
            <w:noWrap/>
            <w:vAlign w:val="center"/>
            <w:hideMark/>
          </w:tcPr>
          <w:p w14:paraId="5A0FF91A"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15:30</w:t>
            </w:r>
          </w:p>
        </w:tc>
        <w:tc>
          <w:tcPr>
            <w:tcW w:w="2268" w:type="dxa"/>
            <w:tcBorders>
              <w:top w:val="nil"/>
              <w:left w:val="nil"/>
              <w:bottom w:val="single" w:sz="4" w:space="0" w:color="auto"/>
              <w:right w:val="single" w:sz="4" w:space="0" w:color="auto"/>
            </w:tcBorders>
            <w:shd w:val="clear" w:color="auto" w:fill="auto"/>
            <w:noWrap/>
            <w:vAlign w:val="center"/>
            <w:hideMark/>
          </w:tcPr>
          <w:p w14:paraId="31D43DA7"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17:30</w:t>
            </w:r>
          </w:p>
        </w:tc>
      </w:tr>
      <w:tr w:rsidR="002C3B06" w14:paraId="41C2A3E4"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67E43385"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 xml:space="preserve"> Hub Recon Job</w:t>
            </w:r>
          </w:p>
        </w:tc>
        <w:tc>
          <w:tcPr>
            <w:tcW w:w="2762" w:type="dxa"/>
            <w:tcBorders>
              <w:top w:val="nil"/>
              <w:left w:val="nil"/>
              <w:bottom w:val="single" w:sz="4" w:space="0" w:color="auto"/>
              <w:right w:val="single" w:sz="4" w:space="0" w:color="auto"/>
            </w:tcBorders>
            <w:shd w:val="clear" w:color="auto" w:fill="auto"/>
            <w:noWrap/>
            <w:vAlign w:val="center"/>
            <w:hideMark/>
          </w:tcPr>
          <w:p w14:paraId="3899725F"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16:00</w:t>
            </w:r>
          </w:p>
        </w:tc>
        <w:tc>
          <w:tcPr>
            <w:tcW w:w="2268" w:type="dxa"/>
            <w:tcBorders>
              <w:top w:val="nil"/>
              <w:left w:val="nil"/>
              <w:bottom w:val="single" w:sz="4" w:space="0" w:color="auto"/>
              <w:right w:val="single" w:sz="4" w:space="0" w:color="auto"/>
            </w:tcBorders>
            <w:shd w:val="clear" w:color="auto" w:fill="auto"/>
            <w:noWrap/>
            <w:vAlign w:val="center"/>
            <w:hideMark/>
          </w:tcPr>
          <w:p w14:paraId="71C5866B"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18:00</w:t>
            </w:r>
          </w:p>
        </w:tc>
      </w:tr>
      <w:tr w:rsidR="002C3B06" w14:paraId="3E495BF3"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631646C1"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RMS</w:t>
            </w:r>
          </w:p>
        </w:tc>
        <w:tc>
          <w:tcPr>
            <w:tcW w:w="2762" w:type="dxa"/>
            <w:tcBorders>
              <w:top w:val="nil"/>
              <w:left w:val="nil"/>
              <w:bottom w:val="single" w:sz="4" w:space="0" w:color="auto"/>
              <w:right w:val="single" w:sz="4" w:space="0" w:color="auto"/>
            </w:tcBorders>
            <w:shd w:val="clear" w:color="auto" w:fill="auto"/>
            <w:noWrap/>
            <w:vAlign w:val="center"/>
            <w:hideMark/>
          </w:tcPr>
          <w:p w14:paraId="68A54DA7"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16:30</w:t>
            </w:r>
          </w:p>
        </w:tc>
        <w:tc>
          <w:tcPr>
            <w:tcW w:w="2268" w:type="dxa"/>
            <w:tcBorders>
              <w:top w:val="nil"/>
              <w:left w:val="nil"/>
              <w:bottom w:val="single" w:sz="4" w:space="0" w:color="auto"/>
              <w:right w:val="single" w:sz="4" w:space="0" w:color="auto"/>
            </w:tcBorders>
            <w:shd w:val="clear" w:color="auto" w:fill="auto"/>
            <w:noWrap/>
            <w:vAlign w:val="center"/>
            <w:hideMark/>
          </w:tcPr>
          <w:p w14:paraId="28A0DCF5"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18:30</w:t>
            </w:r>
          </w:p>
        </w:tc>
      </w:tr>
      <w:tr w:rsidR="002C3B06" w14:paraId="74BCD00D"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1F5954EB"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HolidayMngJOB</w:t>
            </w:r>
          </w:p>
        </w:tc>
        <w:tc>
          <w:tcPr>
            <w:tcW w:w="2762" w:type="dxa"/>
            <w:tcBorders>
              <w:top w:val="nil"/>
              <w:left w:val="nil"/>
              <w:bottom w:val="nil"/>
              <w:right w:val="single" w:sz="4" w:space="0" w:color="auto"/>
            </w:tcBorders>
            <w:shd w:val="clear" w:color="auto" w:fill="auto"/>
            <w:noWrap/>
            <w:vAlign w:val="center"/>
            <w:hideMark/>
          </w:tcPr>
          <w:p w14:paraId="411B7477"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*:10</w:t>
            </w:r>
          </w:p>
        </w:tc>
        <w:tc>
          <w:tcPr>
            <w:tcW w:w="2268" w:type="dxa"/>
            <w:tcBorders>
              <w:top w:val="nil"/>
              <w:left w:val="nil"/>
              <w:bottom w:val="nil"/>
              <w:right w:val="single" w:sz="4" w:space="0" w:color="auto"/>
            </w:tcBorders>
            <w:shd w:val="clear" w:color="auto" w:fill="auto"/>
            <w:noWrap/>
            <w:vAlign w:val="center"/>
            <w:hideMark/>
          </w:tcPr>
          <w:p w14:paraId="554FE2CE"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*:10</w:t>
            </w:r>
          </w:p>
        </w:tc>
      </w:tr>
      <w:tr w:rsidR="002C3B06" w14:paraId="51A8E0E9"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0A866D0D"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DetailReportGeneJob</w:t>
            </w:r>
          </w:p>
        </w:tc>
        <w:tc>
          <w:tcPr>
            <w:tcW w:w="2762" w:type="dxa"/>
            <w:tcBorders>
              <w:top w:val="single" w:sz="4" w:space="0" w:color="auto"/>
              <w:left w:val="nil"/>
              <w:bottom w:val="single" w:sz="4" w:space="0" w:color="auto"/>
              <w:right w:val="single" w:sz="4" w:space="0" w:color="auto"/>
            </w:tcBorders>
            <w:shd w:val="clear" w:color="auto" w:fill="auto"/>
            <w:noWrap/>
            <w:vAlign w:val="center"/>
            <w:hideMark/>
          </w:tcPr>
          <w:p w14:paraId="6212359B"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per minute</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14:paraId="6F9F69C0"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per minute</w:t>
            </w:r>
          </w:p>
        </w:tc>
      </w:tr>
      <w:tr w:rsidR="002C3B06" w14:paraId="055FE0AA" w14:textId="77777777" w:rsidTr="005E567E">
        <w:trPr>
          <w:trHeight w:val="400"/>
        </w:trPr>
        <w:tc>
          <w:tcPr>
            <w:tcW w:w="2867" w:type="dxa"/>
            <w:tcBorders>
              <w:top w:val="nil"/>
              <w:left w:val="single" w:sz="4" w:space="0" w:color="auto"/>
              <w:bottom w:val="single" w:sz="4" w:space="0" w:color="auto"/>
              <w:right w:val="single" w:sz="4" w:space="0" w:color="auto"/>
            </w:tcBorders>
            <w:shd w:val="clear" w:color="auto" w:fill="auto"/>
            <w:noWrap/>
            <w:vAlign w:val="center"/>
            <w:hideMark/>
          </w:tcPr>
          <w:p w14:paraId="56C935B7"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DetailExceptionReportGeneJob</w:t>
            </w:r>
          </w:p>
        </w:tc>
        <w:tc>
          <w:tcPr>
            <w:tcW w:w="2762" w:type="dxa"/>
            <w:tcBorders>
              <w:top w:val="nil"/>
              <w:left w:val="nil"/>
              <w:bottom w:val="single" w:sz="4" w:space="0" w:color="auto"/>
              <w:right w:val="single" w:sz="4" w:space="0" w:color="auto"/>
            </w:tcBorders>
            <w:shd w:val="clear" w:color="auto" w:fill="auto"/>
            <w:noWrap/>
            <w:vAlign w:val="center"/>
            <w:hideMark/>
          </w:tcPr>
          <w:p w14:paraId="001E9CFA"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Per hour</w:t>
            </w:r>
          </w:p>
        </w:tc>
        <w:tc>
          <w:tcPr>
            <w:tcW w:w="2268" w:type="dxa"/>
            <w:tcBorders>
              <w:top w:val="nil"/>
              <w:left w:val="nil"/>
              <w:bottom w:val="single" w:sz="4" w:space="0" w:color="auto"/>
              <w:right w:val="single" w:sz="4" w:space="0" w:color="auto"/>
            </w:tcBorders>
            <w:shd w:val="clear" w:color="auto" w:fill="auto"/>
            <w:noWrap/>
            <w:vAlign w:val="center"/>
            <w:hideMark/>
          </w:tcPr>
          <w:p w14:paraId="3178E116" w14:textId="77777777" w:rsidR="002C3B06" w:rsidRDefault="002C3B06">
            <w:pPr>
              <w:jc w:val="center"/>
              <w:rPr>
                <w:rFonts w:ascii="DengXian" w:eastAsia="DengXian" w:hAnsi="DengXian"/>
                <w:color w:val="000000"/>
                <w:sz w:val="20"/>
                <w:szCs w:val="20"/>
              </w:rPr>
            </w:pPr>
            <w:r>
              <w:rPr>
                <w:rFonts w:ascii="DengXian" w:eastAsia="DengXian" w:hAnsi="DengXian" w:hint="eastAsia"/>
                <w:color w:val="000000"/>
                <w:sz w:val="20"/>
                <w:szCs w:val="20"/>
              </w:rPr>
              <w:t>Per hour</w:t>
            </w:r>
          </w:p>
        </w:tc>
      </w:tr>
    </w:tbl>
    <w:p w14:paraId="58F92603" w14:textId="77777777" w:rsidR="006F12A7" w:rsidRPr="002C3B06" w:rsidRDefault="006F12A7" w:rsidP="002C3B06">
      <w:pPr>
        <w:rPr>
          <w:rFonts w:ascii="Arial" w:hAnsi="Arial" w:cs="Arial"/>
        </w:rPr>
      </w:pPr>
    </w:p>
    <w:p w14:paraId="0D2DA6CF" w14:textId="77777777" w:rsidR="00476A63" w:rsidRPr="00285DDB" w:rsidRDefault="00476A63" w:rsidP="0078117A">
      <w:pPr>
        <w:pStyle w:val="2"/>
        <w:numPr>
          <w:ilvl w:val="1"/>
          <w:numId w:val="1"/>
        </w:numPr>
        <w:rPr>
          <w:rFonts w:cs="Arial"/>
        </w:rPr>
      </w:pPr>
      <w:bookmarkStart w:id="283" w:name="_Toc525054208"/>
      <w:bookmarkStart w:id="284" w:name="_Toc527537775"/>
      <w:r w:rsidRPr="00285DDB">
        <w:rPr>
          <w:rFonts w:cs="Arial"/>
        </w:rPr>
        <w:lastRenderedPageBreak/>
        <w:t>User Management</w:t>
      </w:r>
      <w:bookmarkEnd w:id="283"/>
      <w:bookmarkEnd w:id="284"/>
      <w:r w:rsidRPr="00285DDB">
        <w:rPr>
          <w:rFonts w:cs="Arial"/>
        </w:rPr>
        <w:t xml:space="preserve">  </w:t>
      </w:r>
    </w:p>
    <w:p w14:paraId="2B65180F" w14:textId="77777777" w:rsidR="00476A63" w:rsidRPr="00285DDB" w:rsidRDefault="00476A63" w:rsidP="00A907EC">
      <w:pPr>
        <w:pStyle w:val="2"/>
        <w:numPr>
          <w:ilvl w:val="2"/>
          <w:numId w:val="1"/>
        </w:numPr>
        <w:rPr>
          <w:rFonts w:cs="Arial"/>
        </w:rPr>
      </w:pPr>
      <w:bookmarkStart w:id="285" w:name="_Toc525054209"/>
      <w:bookmarkStart w:id="286" w:name="_Toc527537776"/>
      <w:commentRangeStart w:id="287"/>
      <w:r w:rsidRPr="00285DDB">
        <w:rPr>
          <w:rFonts w:cs="Arial"/>
        </w:rPr>
        <w:t>Role Setup</w:t>
      </w:r>
      <w:bookmarkEnd w:id="285"/>
      <w:bookmarkEnd w:id="286"/>
      <w:commentRangeEnd w:id="287"/>
      <w:r w:rsidR="00AF112F">
        <w:rPr>
          <w:rStyle w:val="a7"/>
          <w:rFonts w:ascii="Times New Roman" w:eastAsia="SimSun" w:hAnsi="Times New Roman"/>
          <w:b w:val="0"/>
          <w:bCs w:val="0"/>
        </w:rPr>
        <w:commentReference w:id="287"/>
      </w:r>
    </w:p>
    <w:p w14:paraId="6058CE84" w14:textId="77777777" w:rsidR="00285DDB" w:rsidRPr="00C21B8C" w:rsidRDefault="00285DDB" w:rsidP="00285DDB">
      <w:pPr>
        <w:rPr>
          <w:rFonts w:ascii="Arial" w:hAnsi="Arial" w:cs="Arial"/>
          <w:b/>
        </w:rPr>
      </w:pPr>
      <w:r w:rsidRPr="00285DDB">
        <w:rPr>
          <w:rFonts w:ascii="Arial" w:hAnsi="Arial" w:cs="Arial"/>
          <w:b/>
        </w:rPr>
        <w:t>Function description:</w:t>
      </w:r>
    </w:p>
    <w:p w14:paraId="49F77A57" w14:textId="77777777" w:rsidR="00476A63" w:rsidRDefault="00476A63" w:rsidP="000F6D78">
      <w:pPr>
        <w:pStyle w:val="afa"/>
        <w:numPr>
          <w:ilvl w:val="0"/>
          <w:numId w:val="33"/>
        </w:numPr>
        <w:spacing w:line="360" w:lineRule="auto"/>
        <w:ind w:firstLineChars="0"/>
        <w:rPr>
          <w:ins w:id="288" w:author="pat.z.s.xie@hsbc.com.cn" w:date="2019-03-22T11:15:00Z"/>
          <w:rFonts w:ascii="Arial" w:hAnsi="Arial" w:cs="Arial"/>
          <w:szCs w:val="21"/>
        </w:rPr>
      </w:pPr>
      <w:r w:rsidRPr="00285DDB">
        <w:rPr>
          <w:rFonts w:ascii="Arial" w:hAnsi="Arial" w:cs="Arial"/>
          <w:szCs w:val="21"/>
        </w:rPr>
        <w:t>To create</w:t>
      </w:r>
      <w:r w:rsidR="00C21B8C">
        <w:rPr>
          <w:rFonts w:ascii="Arial" w:hAnsi="Arial" w:cs="Arial"/>
          <w:szCs w:val="21"/>
        </w:rPr>
        <w:t xml:space="preserve"> or modify</w:t>
      </w:r>
      <w:r w:rsidRPr="00285DDB">
        <w:rPr>
          <w:rFonts w:ascii="Arial" w:hAnsi="Arial" w:cs="Arial"/>
          <w:szCs w:val="21"/>
        </w:rPr>
        <w:t xml:space="preserve"> </w:t>
      </w:r>
      <w:r w:rsidR="00C21B8C">
        <w:rPr>
          <w:rFonts w:ascii="Arial" w:hAnsi="Arial" w:cs="Arial"/>
          <w:szCs w:val="21"/>
        </w:rPr>
        <w:t>system</w:t>
      </w:r>
      <w:r w:rsidRPr="00285DDB">
        <w:rPr>
          <w:rFonts w:ascii="Arial" w:hAnsi="Arial" w:cs="Arial"/>
          <w:szCs w:val="21"/>
        </w:rPr>
        <w:t xml:space="preserve"> roles with different level of system permission. The created roles can be configured to users so that users</w:t>
      </w:r>
      <w:r w:rsidR="00C21B8C">
        <w:rPr>
          <w:rFonts w:ascii="Arial" w:hAnsi="Arial" w:cs="Arial"/>
          <w:szCs w:val="21"/>
        </w:rPr>
        <w:t xml:space="preserve"> with same role assigned have the same </w:t>
      </w:r>
      <w:r w:rsidR="00067B66">
        <w:rPr>
          <w:rFonts w:ascii="Arial" w:hAnsi="Arial" w:cs="Arial"/>
          <w:szCs w:val="21"/>
        </w:rPr>
        <w:t>permission to</w:t>
      </w:r>
      <w:r w:rsidRPr="00285DDB">
        <w:rPr>
          <w:rFonts w:ascii="Arial" w:hAnsi="Arial" w:cs="Arial"/>
          <w:szCs w:val="21"/>
        </w:rPr>
        <w:t xml:space="preserve"> access </w:t>
      </w:r>
      <w:r w:rsidR="00067B66">
        <w:rPr>
          <w:rFonts w:ascii="Arial" w:hAnsi="Arial" w:cs="Arial"/>
          <w:szCs w:val="21"/>
        </w:rPr>
        <w:t xml:space="preserve">system </w:t>
      </w:r>
      <w:r w:rsidRPr="00285DDB">
        <w:rPr>
          <w:rFonts w:ascii="Arial" w:hAnsi="Arial" w:cs="Arial"/>
          <w:szCs w:val="21"/>
        </w:rPr>
        <w:t>pages</w:t>
      </w:r>
      <w:r w:rsidR="00067B66">
        <w:rPr>
          <w:rFonts w:ascii="Arial" w:hAnsi="Arial" w:cs="Arial"/>
          <w:szCs w:val="21"/>
        </w:rPr>
        <w:t xml:space="preserve"> or modules</w:t>
      </w:r>
      <w:r w:rsidRPr="00285DDB">
        <w:rPr>
          <w:rFonts w:ascii="Arial" w:hAnsi="Arial" w:cs="Arial"/>
          <w:szCs w:val="21"/>
        </w:rPr>
        <w:t>.</w:t>
      </w:r>
    </w:p>
    <w:p w14:paraId="62AE15AE" w14:textId="1CD9B5A7" w:rsidR="00DA47D8" w:rsidRPr="00285DDB" w:rsidRDefault="00DA47D8" w:rsidP="000F6D78">
      <w:pPr>
        <w:pStyle w:val="afa"/>
        <w:numPr>
          <w:ilvl w:val="0"/>
          <w:numId w:val="33"/>
        </w:numPr>
        <w:spacing w:line="360" w:lineRule="auto"/>
        <w:ind w:firstLineChars="0"/>
        <w:rPr>
          <w:rFonts w:ascii="Arial" w:hAnsi="Arial" w:cs="Arial"/>
          <w:szCs w:val="21"/>
        </w:rPr>
      </w:pPr>
      <w:ins w:id="289" w:author="pat.z.s.xie@hsbc.com.cn" w:date="2019-03-22T11:15:00Z">
        <w:r>
          <w:rPr>
            <w:rFonts w:ascii="Arial" w:hAnsi="Arial" w:cs="Arial"/>
            <w:szCs w:val="21"/>
          </w:rPr>
          <w:t>User who wants to subscribe to a specific role</w:t>
        </w:r>
        <w:r w:rsidR="00633995">
          <w:rPr>
            <w:rFonts w:ascii="Arial" w:hAnsi="Arial" w:cs="Arial"/>
            <w:szCs w:val="21"/>
          </w:rPr>
          <w:t xml:space="preserve"> may require a request via GSR</w:t>
        </w:r>
      </w:ins>
      <w:ins w:id="290" w:author="pat.z.s.xie@hsbc.com.cn" w:date="2019-03-22T11:16:00Z">
        <w:r w:rsidR="00633995">
          <w:rPr>
            <w:rFonts w:ascii="Arial" w:hAnsi="Arial" w:cs="Arial"/>
            <w:szCs w:val="21"/>
          </w:rPr>
          <w:t xml:space="preserve"> so that he/ she can login with SSO.</w:t>
        </w:r>
      </w:ins>
    </w:p>
    <w:p w14:paraId="361D3406" w14:textId="77777777" w:rsidR="00476A63" w:rsidRPr="00285DDB" w:rsidRDefault="00476A63" w:rsidP="000F6D78">
      <w:pPr>
        <w:pStyle w:val="afa"/>
        <w:numPr>
          <w:ilvl w:val="0"/>
          <w:numId w:val="33"/>
        </w:numPr>
        <w:spacing w:line="360" w:lineRule="auto"/>
        <w:ind w:firstLineChars="0"/>
        <w:rPr>
          <w:rFonts w:ascii="Arial" w:hAnsi="Arial" w:cs="Arial"/>
          <w:szCs w:val="21"/>
        </w:rPr>
      </w:pPr>
      <w:r w:rsidRPr="00285DDB">
        <w:rPr>
          <w:rFonts w:ascii="Arial" w:hAnsi="Arial" w:cs="Arial"/>
          <w:szCs w:val="21"/>
        </w:rPr>
        <w:t xml:space="preserve">Newly created role will remain ‘pending to be approved’ until being approved by higher level user.  </w:t>
      </w:r>
      <w:r w:rsidR="00067B66">
        <w:rPr>
          <w:rFonts w:ascii="Arial" w:hAnsi="Arial" w:cs="Arial"/>
          <w:szCs w:val="21"/>
        </w:rPr>
        <w:t xml:space="preserve"> </w:t>
      </w:r>
    </w:p>
    <w:p w14:paraId="19618A8C" w14:textId="77777777" w:rsidR="00476A63" w:rsidRDefault="00476A63" w:rsidP="00A907EC">
      <w:pPr>
        <w:pStyle w:val="2"/>
        <w:numPr>
          <w:ilvl w:val="2"/>
          <w:numId w:val="1"/>
        </w:numPr>
        <w:rPr>
          <w:rFonts w:cs="Arial"/>
        </w:rPr>
      </w:pPr>
      <w:bookmarkStart w:id="291" w:name="_Toc525054210"/>
      <w:bookmarkStart w:id="292" w:name="_Toc527537777"/>
      <w:r w:rsidRPr="00285DDB">
        <w:rPr>
          <w:rFonts w:cs="Arial"/>
        </w:rPr>
        <w:t>Role Approval</w:t>
      </w:r>
      <w:bookmarkEnd w:id="291"/>
      <w:bookmarkEnd w:id="292"/>
    </w:p>
    <w:p w14:paraId="4E0CD175" w14:textId="77777777" w:rsidR="00067B66" w:rsidRPr="00067B66" w:rsidRDefault="00067B66" w:rsidP="00067B66">
      <w:pPr>
        <w:rPr>
          <w:rFonts w:ascii="Arial" w:hAnsi="Arial" w:cs="Arial"/>
          <w:b/>
        </w:rPr>
      </w:pPr>
      <w:r w:rsidRPr="00067B66">
        <w:rPr>
          <w:rFonts w:ascii="Arial" w:hAnsi="Arial" w:cs="Arial"/>
          <w:b/>
        </w:rPr>
        <w:t>Function description:</w:t>
      </w:r>
    </w:p>
    <w:p w14:paraId="5CCC62F9" w14:textId="77777777" w:rsidR="00476A63" w:rsidRPr="00067B66" w:rsidRDefault="00067B66" w:rsidP="000F6D78">
      <w:pPr>
        <w:pStyle w:val="afa"/>
        <w:numPr>
          <w:ilvl w:val="0"/>
          <w:numId w:val="34"/>
        </w:numPr>
        <w:spacing w:line="360" w:lineRule="auto"/>
        <w:ind w:firstLineChars="0"/>
        <w:rPr>
          <w:rFonts w:ascii="Arial" w:hAnsi="Arial" w:cs="Arial"/>
        </w:rPr>
      </w:pPr>
      <w:r>
        <w:rPr>
          <w:rFonts w:ascii="Arial" w:hAnsi="Arial" w:cs="Arial"/>
          <w:szCs w:val="21"/>
        </w:rPr>
        <w:t>U</w:t>
      </w:r>
      <w:r w:rsidR="00476A63" w:rsidRPr="00285DDB">
        <w:rPr>
          <w:rFonts w:ascii="Arial" w:hAnsi="Arial" w:cs="Arial"/>
          <w:szCs w:val="21"/>
        </w:rPr>
        <w:t>pper level user</w:t>
      </w:r>
      <w:r>
        <w:rPr>
          <w:rFonts w:ascii="Arial" w:hAnsi="Arial" w:cs="Arial"/>
          <w:szCs w:val="21"/>
        </w:rPr>
        <w:t xml:space="preserve"> can approve or reject role changes or newly set roles. </w:t>
      </w:r>
    </w:p>
    <w:p w14:paraId="27FDD2C2" w14:textId="77777777" w:rsidR="00067B66" w:rsidRDefault="00067B66" w:rsidP="00A907EC">
      <w:pPr>
        <w:pStyle w:val="2"/>
        <w:numPr>
          <w:ilvl w:val="2"/>
          <w:numId w:val="1"/>
        </w:numPr>
        <w:rPr>
          <w:rFonts w:cs="Arial"/>
        </w:rPr>
      </w:pPr>
      <w:bookmarkStart w:id="293" w:name="_Toc527537778"/>
      <w:r w:rsidRPr="00285DDB">
        <w:rPr>
          <w:rFonts w:cs="Arial"/>
        </w:rPr>
        <w:t>Ro</w:t>
      </w:r>
      <w:r>
        <w:rPr>
          <w:rFonts w:cs="Arial"/>
        </w:rPr>
        <w:t>le Query</w:t>
      </w:r>
      <w:bookmarkEnd w:id="293"/>
    </w:p>
    <w:p w14:paraId="4F8B3052" w14:textId="77777777" w:rsidR="00A907EC" w:rsidRPr="00A907EC" w:rsidRDefault="00A907EC" w:rsidP="00A907EC">
      <w:pPr>
        <w:rPr>
          <w:rFonts w:ascii="Arial" w:hAnsi="Arial" w:cs="Arial"/>
          <w:b/>
        </w:rPr>
      </w:pPr>
      <w:r w:rsidRPr="00A907EC">
        <w:rPr>
          <w:rFonts w:ascii="Arial" w:hAnsi="Arial" w:cs="Arial"/>
          <w:b/>
        </w:rPr>
        <w:t>Function description:</w:t>
      </w:r>
    </w:p>
    <w:p w14:paraId="29C99D72" w14:textId="77777777" w:rsidR="00067B66" w:rsidRDefault="00A907EC" w:rsidP="000F6D78">
      <w:pPr>
        <w:pStyle w:val="afa"/>
        <w:numPr>
          <w:ilvl w:val="0"/>
          <w:numId w:val="35"/>
        </w:numPr>
        <w:spacing w:line="360" w:lineRule="auto"/>
        <w:ind w:firstLineChars="0"/>
        <w:rPr>
          <w:rFonts w:ascii="Arial" w:hAnsi="Arial" w:cs="Arial"/>
        </w:rPr>
      </w:pPr>
      <w:r>
        <w:rPr>
          <w:rFonts w:ascii="Arial" w:hAnsi="Arial" w:cs="Arial" w:hint="eastAsia"/>
        </w:rPr>
        <w:t>To view the role permission level: pages and modules the role has access to.</w:t>
      </w:r>
    </w:p>
    <w:p w14:paraId="36A9E838" w14:textId="77777777" w:rsidR="00476A63" w:rsidRPr="00A907EC" w:rsidRDefault="00A907EC" w:rsidP="000F6D78">
      <w:pPr>
        <w:pStyle w:val="afa"/>
        <w:numPr>
          <w:ilvl w:val="0"/>
          <w:numId w:val="35"/>
        </w:numPr>
        <w:spacing w:line="360" w:lineRule="auto"/>
        <w:ind w:firstLineChars="0"/>
        <w:rPr>
          <w:rFonts w:ascii="Arial" w:hAnsi="Arial" w:cs="Arial"/>
        </w:rPr>
      </w:pPr>
      <w:r>
        <w:rPr>
          <w:rFonts w:ascii="Arial" w:hAnsi="Arial" w:cs="Arial"/>
        </w:rPr>
        <w:t>To view all the users that have been assigned to this role.</w:t>
      </w:r>
    </w:p>
    <w:p w14:paraId="2F3E82F6" w14:textId="77777777" w:rsidR="00476A63" w:rsidRPr="00A907EC" w:rsidRDefault="00476A63" w:rsidP="00A907EC">
      <w:pPr>
        <w:pStyle w:val="2"/>
        <w:numPr>
          <w:ilvl w:val="2"/>
          <w:numId w:val="1"/>
        </w:numPr>
        <w:rPr>
          <w:rFonts w:cs="Arial"/>
        </w:rPr>
      </w:pPr>
      <w:bookmarkStart w:id="294" w:name="_Toc525054211"/>
      <w:bookmarkStart w:id="295" w:name="_Toc527537779"/>
      <w:r w:rsidRPr="00A907EC">
        <w:rPr>
          <w:rFonts w:cs="Arial" w:hint="eastAsia"/>
        </w:rPr>
        <w:t>User</w:t>
      </w:r>
      <w:r w:rsidRPr="00A907EC">
        <w:rPr>
          <w:rFonts w:cs="Arial"/>
        </w:rPr>
        <w:t xml:space="preserve"> Setup</w:t>
      </w:r>
      <w:bookmarkEnd w:id="294"/>
      <w:bookmarkEnd w:id="295"/>
    </w:p>
    <w:p w14:paraId="0C32F050" w14:textId="77777777" w:rsidR="00476A63" w:rsidRPr="00A907EC" w:rsidRDefault="00476A63" w:rsidP="00A907EC">
      <w:pPr>
        <w:rPr>
          <w:rFonts w:ascii="Arial" w:hAnsi="Arial" w:cs="Arial"/>
          <w:b/>
        </w:rPr>
      </w:pPr>
      <w:r w:rsidRPr="00A907EC">
        <w:rPr>
          <w:rFonts w:ascii="Arial" w:hAnsi="Arial" w:cs="Arial"/>
          <w:b/>
        </w:rPr>
        <w:t xml:space="preserve"> Function Description</w:t>
      </w:r>
      <w:r w:rsidR="00A907EC">
        <w:rPr>
          <w:rFonts w:ascii="Arial" w:hAnsi="Arial" w:cs="Arial"/>
          <w:b/>
        </w:rPr>
        <w:t>:</w:t>
      </w:r>
    </w:p>
    <w:p w14:paraId="1939D17B" w14:textId="77777777" w:rsidR="00476A63" w:rsidRDefault="00A907EC" w:rsidP="000F6D78">
      <w:pPr>
        <w:pStyle w:val="afa"/>
        <w:numPr>
          <w:ilvl w:val="0"/>
          <w:numId w:val="11"/>
        </w:numPr>
        <w:ind w:firstLineChars="0"/>
        <w:rPr>
          <w:rFonts w:ascii="Arial" w:hAnsi="Arial" w:cs="Arial"/>
        </w:rPr>
      </w:pPr>
      <w:r>
        <w:rPr>
          <w:rFonts w:ascii="Arial" w:hAnsi="Arial" w:cs="Arial"/>
        </w:rPr>
        <w:t>S</w:t>
      </w:r>
      <w:r w:rsidR="00476A63" w:rsidRPr="00285DDB">
        <w:rPr>
          <w:rFonts w:ascii="Arial" w:hAnsi="Arial" w:cs="Arial"/>
        </w:rPr>
        <w:t>earch all the users in the system</w:t>
      </w:r>
      <w:r>
        <w:rPr>
          <w:rFonts w:ascii="Arial" w:hAnsi="Arial" w:cs="Arial"/>
        </w:rPr>
        <w:t xml:space="preserve"> or search by filtering conditions: user ID, user name.</w:t>
      </w:r>
    </w:p>
    <w:p w14:paraId="5A2619CC" w14:textId="77777777" w:rsidR="00351C17" w:rsidRPr="00285DDB" w:rsidRDefault="00351C17" w:rsidP="000F6D78">
      <w:pPr>
        <w:pStyle w:val="afa"/>
        <w:numPr>
          <w:ilvl w:val="0"/>
          <w:numId w:val="11"/>
        </w:numPr>
        <w:ind w:firstLineChars="0"/>
        <w:rPr>
          <w:rFonts w:ascii="Arial" w:hAnsi="Arial" w:cs="Arial"/>
        </w:rPr>
      </w:pPr>
      <w:r>
        <w:rPr>
          <w:rFonts w:ascii="Arial" w:hAnsi="Arial" w:cs="Arial"/>
        </w:rPr>
        <w:t>View user’s information and assigned role information.</w:t>
      </w:r>
    </w:p>
    <w:p w14:paraId="02B89735" w14:textId="77777777" w:rsidR="00476A63" w:rsidRPr="00351C17" w:rsidRDefault="00476A63" w:rsidP="000F6D78">
      <w:pPr>
        <w:pStyle w:val="afa"/>
        <w:numPr>
          <w:ilvl w:val="0"/>
          <w:numId w:val="11"/>
        </w:numPr>
        <w:ind w:firstLineChars="0"/>
        <w:rPr>
          <w:rFonts w:ascii="Arial" w:hAnsi="Arial" w:cs="Arial"/>
        </w:rPr>
      </w:pPr>
      <w:r w:rsidRPr="00285DDB">
        <w:rPr>
          <w:rFonts w:ascii="Arial" w:hAnsi="Arial" w:cs="Arial"/>
        </w:rPr>
        <w:t>Add new users, assign roles</w:t>
      </w:r>
      <w:r w:rsidR="00A907EC">
        <w:rPr>
          <w:rFonts w:ascii="Arial" w:hAnsi="Arial" w:cs="Arial"/>
        </w:rPr>
        <w:t>, modify current user information or delete users</w:t>
      </w:r>
      <w:r w:rsidR="00351C17">
        <w:rPr>
          <w:rFonts w:ascii="Arial" w:hAnsi="Arial" w:cs="Arial"/>
        </w:rPr>
        <w:t xml:space="preserve">, the changes can only take effect after supervisor level user’s approval. </w:t>
      </w:r>
      <w:r w:rsidR="00351C17">
        <w:rPr>
          <w:rFonts w:ascii="Arial" w:hAnsi="Arial" w:cs="Arial"/>
          <w:szCs w:val="21"/>
        </w:rPr>
        <w:tab/>
      </w:r>
      <w:r w:rsidR="00351C17">
        <w:rPr>
          <w:rFonts w:ascii="Arial" w:hAnsi="Arial" w:cs="Arial"/>
          <w:szCs w:val="21"/>
        </w:rPr>
        <w:tab/>
      </w:r>
    </w:p>
    <w:p w14:paraId="7E8D7589" w14:textId="77777777" w:rsidR="00476A63" w:rsidRDefault="00476A63" w:rsidP="00351C17">
      <w:pPr>
        <w:pStyle w:val="2"/>
        <w:numPr>
          <w:ilvl w:val="2"/>
          <w:numId w:val="1"/>
        </w:numPr>
        <w:rPr>
          <w:rFonts w:cs="Arial"/>
        </w:rPr>
      </w:pPr>
      <w:bookmarkStart w:id="296" w:name="_Toc359329923"/>
      <w:bookmarkStart w:id="297" w:name="_Toc338082973"/>
      <w:bookmarkStart w:id="298" w:name="_Toc445238347"/>
      <w:bookmarkStart w:id="299" w:name="_Toc359329382"/>
      <w:bookmarkStart w:id="300" w:name="_Toc462667678"/>
      <w:bookmarkStart w:id="301" w:name="_Toc525054212"/>
      <w:bookmarkStart w:id="302" w:name="_Toc527537780"/>
      <w:r w:rsidRPr="00285DDB">
        <w:rPr>
          <w:rFonts w:cs="Arial"/>
        </w:rPr>
        <w:t>User Approva</w:t>
      </w:r>
      <w:bookmarkEnd w:id="296"/>
      <w:bookmarkEnd w:id="297"/>
      <w:bookmarkEnd w:id="298"/>
      <w:bookmarkEnd w:id="299"/>
      <w:bookmarkEnd w:id="300"/>
      <w:r w:rsidRPr="00285DDB">
        <w:rPr>
          <w:rFonts w:cs="Arial"/>
        </w:rPr>
        <w:t>l</w:t>
      </w:r>
      <w:bookmarkEnd w:id="301"/>
      <w:bookmarkEnd w:id="302"/>
    </w:p>
    <w:p w14:paraId="13E30C33" w14:textId="77777777" w:rsidR="00351C17" w:rsidRPr="00351C17" w:rsidRDefault="00351C17" w:rsidP="00351C17">
      <w:pPr>
        <w:rPr>
          <w:rFonts w:ascii="Arial" w:hAnsi="Arial" w:cs="Arial"/>
          <w:b/>
        </w:rPr>
      </w:pPr>
      <w:r w:rsidRPr="00351C17">
        <w:rPr>
          <w:rFonts w:ascii="Arial" w:hAnsi="Arial" w:cs="Arial"/>
          <w:b/>
        </w:rPr>
        <w:t>Function Description:</w:t>
      </w:r>
    </w:p>
    <w:p w14:paraId="0857BBA6" w14:textId="77777777" w:rsidR="00476A63" w:rsidRDefault="00351C17" w:rsidP="000F6D78">
      <w:pPr>
        <w:pStyle w:val="afa"/>
        <w:numPr>
          <w:ilvl w:val="0"/>
          <w:numId w:val="36"/>
        </w:numPr>
        <w:ind w:firstLineChars="0"/>
        <w:rPr>
          <w:rFonts w:ascii="Arial" w:hAnsi="Arial" w:cs="Arial"/>
        </w:rPr>
      </w:pPr>
      <w:r w:rsidRPr="00351C17">
        <w:rPr>
          <w:rFonts w:ascii="Arial" w:hAnsi="Arial" w:cs="Arial"/>
        </w:rPr>
        <w:lastRenderedPageBreak/>
        <w:t xml:space="preserve">To approve or reject user setup or modification changes. </w:t>
      </w:r>
      <w:r w:rsidR="00476A63" w:rsidRPr="00351C17">
        <w:rPr>
          <w:rFonts w:ascii="Arial" w:hAnsi="Arial" w:cs="Arial"/>
        </w:rPr>
        <w:t xml:space="preserve"> </w:t>
      </w:r>
    </w:p>
    <w:p w14:paraId="28C68ED8" w14:textId="77777777" w:rsidR="0078117A" w:rsidRDefault="0078117A" w:rsidP="0078117A">
      <w:pPr>
        <w:pStyle w:val="2"/>
        <w:numPr>
          <w:ilvl w:val="2"/>
          <w:numId w:val="1"/>
        </w:numPr>
        <w:rPr>
          <w:rFonts w:cs="Arial"/>
        </w:rPr>
      </w:pPr>
      <w:bookmarkStart w:id="303" w:name="_Toc527537781"/>
      <w:r>
        <w:rPr>
          <w:rFonts w:cs="Arial"/>
        </w:rPr>
        <w:t>User Query</w:t>
      </w:r>
      <w:bookmarkEnd w:id="303"/>
    </w:p>
    <w:p w14:paraId="6462CF81" w14:textId="77777777" w:rsidR="0078117A" w:rsidRPr="0078117A" w:rsidRDefault="0078117A" w:rsidP="0078117A">
      <w:pPr>
        <w:rPr>
          <w:rFonts w:ascii="Arial" w:hAnsi="Arial" w:cs="Arial"/>
          <w:b/>
        </w:rPr>
      </w:pPr>
      <w:r w:rsidRPr="0078117A">
        <w:rPr>
          <w:rFonts w:ascii="Arial" w:hAnsi="Arial" w:cs="Arial"/>
          <w:b/>
        </w:rPr>
        <w:t>Function Description:</w:t>
      </w:r>
    </w:p>
    <w:p w14:paraId="3DBF7C4D" w14:textId="77777777" w:rsidR="0078117A" w:rsidRDefault="0078117A" w:rsidP="000F6D78">
      <w:pPr>
        <w:pStyle w:val="afa"/>
        <w:numPr>
          <w:ilvl w:val="0"/>
          <w:numId w:val="37"/>
        </w:numPr>
        <w:ind w:firstLineChars="0"/>
        <w:rPr>
          <w:rFonts w:ascii="Arial" w:hAnsi="Arial" w:cs="Arial"/>
        </w:rPr>
      </w:pPr>
      <w:r>
        <w:rPr>
          <w:rFonts w:ascii="Arial" w:hAnsi="Arial" w:cs="Arial"/>
        </w:rPr>
        <w:t>To search all the users in the system or search by filtering conditions: user ID, user name.</w:t>
      </w:r>
    </w:p>
    <w:p w14:paraId="76107A26" w14:textId="77777777" w:rsidR="0078117A" w:rsidRPr="0078117A" w:rsidRDefault="0078117A" w:rsidP="000F6D78">
      <w:pPr>
        <w:pStyle w:val="afa"/>
        <w:numPr>
          <w:ilvl w:val="0"/>
          <w:numId w:val="37"/>
        </w:numPr>
        <w:ind w:firstLineChars="0"/>
        <w:rPr>
          <w:rFonts w:ascii="Arial" w:hAnsi="Arial" w:cs="Arial"/>
        </w:rPr>
      </w:pPr>
      <w:r>
        <w:rPr>
          <w:rFonts w:ascii="Arial" w:hAnsi="Arial" w:cs="Arial"/>
        </w:rPr>
        <w:t xml:space="preserve">To view user ID status, last login time, belonging institution, user configuration details such as assigned role, email, etc.  </w:t>
      </w:r>
    </w:p>
    <w:p w14:paraId="712AFE62" w14:textId="77777777" w:rsidR="00476A63" w:rsidRPr="00285DDB" w:rsidRDefault="00476A63" w:rsidP="00336D31">
      <w:pPr>
        <w:pStyle w:val="2"/>
        <w:numPr>
          <w:ilvl w:val="1"/>
          <w:numId w:val="1"/>
        </w:numPr>
        <w:rPr>
          <w:rFonts w:cs="Arial"/>
        </w:rPr>
      </w:pPr>
      <w:bookmarkStart w:id="304" w:name="_Toc525054213"/>
      <w:bookmarkStart w:id="305" w:name="_Toc527537782"/>
      <w:bookmarkStart w:id="306" w:name="_Toc445238348"/>
      <w:r w:rsidRPr="00285DDB">
        <w:rPr>
          <w:rFonts w:cs="Arial"/>
        </w:rPr>
        <w:t>Merchant Management</w:t>
      </w:r>
      <w:bookmarkEnd w:id="304"/>
      <w:bookmarkEnd w:id="305"/>
    </w:p>
    <w:p w14:paraId="196DFC1A" w14:textId="77777777" w:rsidR="00476A63" w:rsidRPr="00285DDB" w:rsidRDefault="00476A63" w:rsidP="00336D31">
      <w:pPr>
        <w:pStyle w:val="2"/>
        <w:numPr>
          <w:ilvl w:val="2"/>
          <w:numId w:val="1"/>
        </w:numPr>
        <w:rPr>
          <w:rFonts w:cs="Arial"/>
        </w:rPr>
      </w:pPr>
      <w:bookmarkStart w:id="307" w:name="_Toc462667681"/>
      <w:bookmarkStart w:id="308" w:name="_Toc525054214"/>
      <w:bookmarkStart w:id="309" w:name="_Toc527537783"/>
      <w:r w:rsidRPr="00285DDB">
        <w:rPr>
          <w:rFonts w:cs="Arial"/>
        </w:rPr>
        <w:t>Merchant Setup</w:t>
      </w:r>
      <w:bookmarkEnd w:id="307"/>
      <w:bookmarkEnd w:id="308"/>
      <w:bookmarkEnd w:id="309"/>
    </w:p>
    <w:p w14:paraId="2B6D26B9" w14:textId="77777777" w:rsidR="00476A63" w:rsidRPr="00336D31" w:rsidRDefault="00476A63" w:rsidP="00336D31">
      <w:pPr>
        <w:rPr>
          <w:rFonts w:ascii="Arial" w:hAnsi="Arial" w:cs="Arial"/>
          <w:b/>
        </w:rPr>
      </w:pPr>
      <w:r w:rsidRPr="00336D31">
        <w:rPr>
          <w:rFonts w:ascii="Arial" w:hAnsi="Arial" w:cs="Arial"/>
          <w:b/>
        </w:rPr>
        <w:t>Function Description</w:t>
      </w:r>
    </w:p>
    <w:p w14:paraId="1573404E"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To View and search all the merchants in the system.</w:t>
      </w:r>
    </w:p>
    <w:p w14:paraId="0176B38D"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Add new merchants and modify information of current merchants.</w:t>
      </w:r>
    </w:p>
    <w:p w14:paraId="41D2D913"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 xml:space="preserve">All the changes can be effective only after upper level user’s approval. </w:t>
      </w:r>
    </w:p>
    <w:p w14:paraId="50DE983A" w14:textId="77777777" w:rsidR="00476A63" w:rsidRPr="00285DDB" w:rsidRDefault="00476A63" w:rsidP="004B7426">
      <w:pPr>
        <w:pStyle w:val="2"/>
        <w:numPr>
          <w:ilvl w:val="3"/>
          <w:numId w:val="1"/>
        </w:numPr>
        <w:jc w:val="left"/>
        <w:rPr>
          <w:rFonts w:cs="Arial"/>
        </w:rPr>
      </w:pPr>
      <w:bookmarkStart w:id="310" w:name="_Toc527537784"/>
      <w:r w:rsidRPr="00336D31">
        <w:rPr>
          <w:rFonts w:cs="Arial"/>
          <w:sz w:val="24"/>
        </w:rPr>
        <w:t>New</w:t>
      </w:r>
      <w:r w:rsidR="00336D31" w:rsidRPr="00336D31">
        <w:rPr>
          <w:rFonts w:cs="Arial"/>
          <w:sz w:val="24"/>
        </w:rPr>
        <w:t xml:space="preserve"> </w:t>
      </w:r>
      <w:r w:rsidR="004B7426">
        <w:rPr>
          <w:rFonts w:cs="Arial"/>
          <w:sz w:val="24"/>
        </w:rPr>
        <w:t xml:space="preserve">(add new merchant </w:t>
      </w:r>
      <w:r w:rsidRPr="00285DDB">
        <w:rPr>
          <w:rFonts w:cs="Arial"/>
          <w:sz w:val="24"/>
        </w:rPr>
        <w:t>country/institution:</w:t>
      </w:r>
      <w:r w:rsidR="006B0CDF">
        <w:rPr>
          <w:rFonts w:cs="Arial"/>
          <w:sz w:val="24"/>
        </w:rPr>
        <w:t xml:space="preserve"> </w:t>
      </w:r>
      <w:r w:rsidRPr="00285DDB">
        <w:rPr>
          <w:rFonts w:cs="Arial"/>
          <w:sz w:val="24"/>
        </w:rPr>
        <w:t>THHBAP</w:t>
      </w:r>
      <w:r w:rsidR="004B7426">
        <w:rPr>
          <w:rFonts w:cs="Arial"/>
          <w:sz w:val="24"/>
        </w:rPr>
        <w:t>/IDHBAP</w:t>
      </w:r>
      <w:r w:rsidRPr="00285DDB">
        <w:rPr>
          <w:rFonts w:cs="Arial"/>
          <w:sz w:val="24"/>
        </w:rPr>
        <w:t>)</w:t>
      </w:r>
      <w:bookmarkEnd w:id="310"/>
    </w:p>
    <w:p w14:paraId="0682C4B6"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Click ‘Merchant Management’</w:t>
      </w:r>
      <w:r w:rsidRPr="00285DDB">
        <w:rPr>
          <w:rFonts w:ascii="Arial" w:hAnsi="Arial" w:cs="Arial"/>
        </w:rPr>
        <w:sym w:font="Wingdings" w:char="F0E0"/>
      </w:r>
      <w:r w:rsidRPr="00285DDB">
        <w:rPr>
          <w:rFonts w:ascii="Arial" w:hAnsi="Arial" w:cs="Arial"/>
        </w:rPr>
        <w:t>Merchant Setup, to access following page:</w:t>
      </w:r>
    </w:p>
    <w:p w14:paraId="61C13336" w14:textId="77777777" w:rsidR="00476A63" w:rsidRPr="00285DDB" w:rsidRDefault="00476A63" w:rsidP="00476A63">
      <w:pPr>
        <w:pStyle w:val="afb"/>
        <w:rPr>
          <w:rFonts w:ascii="Arial" w:hAnsi="Arial" w:cs="Arial"/>
        </w:rPr>
      </w:pPr>
      <w:r w:rsidRPr="00285DDB">
        <w:rPr>
          <w:rFonts w:ascii="Arial" w:hAnsi="Arial" w:cs="Arial"/>
          <w:noProof/>
        </w:rPr>
        <w:drawing>
          <wp:inline distT="0" distB="0" distL="0" distR="0" wp14:anchorId="4192EEB2" wp14:editId="3CDBFADB">
            <wp:extent cx="6107642" cy="189547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2335" cy="1896931"/>
                    </a:xfrm>
                    <a:prstGeom prst="rect">
                      <a:avLst/>
                    </a:prstGeom>
                    <a:noFill/>
                    <a:ln>
                      <a:noFill/>
                    </a:ln>
                  </pic:spPr>
                </pic:pic>
              </a:graphicData>
            </a:graphic>
          </wp:inline>
        </w:drawing>
      </w:r>
    </w:p>
    <w:p w14:paraId="4BD68831"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Click ‘New’ to add new merchant into system: input all the required information.</w:t>
      </w:r>
    </w:p>
    <w:p w14:paraId="00339706"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 xml:space="preserve">Click Amend to modify merchant information, information modification will only take effect after upper level user approval. </w:t>
      </w:r>
    </w:p>
    <w:p w14:paraId="56355EC6"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click ‘new’ to access details input page as following(</w:t>
      </w:r>
      <w:r w:rsidRPr="00285DDB">
        <w:rPr>
          <w:rFonts w:ascii="Arial" w:hAnsi="Arial" w:cs="Arial"/>
          <w:color w:val="FF0000"/>
        </w:rPr>
        <w:t>*</w:t>
      </w:r>
      <w:r w:rsidRPr="00285DDB">
        <w:rPr>
          <w:rFonts w:ascii="Arial" w:hAnsi="Arial" w:cs="Arial"/>
        </w:rPr>
        <w:t xml:space="preserve"> sign means must input(not null)):</w:t>
      </w:r>
    </w:p>
    <w:p w14:paraId="5881C877" w14:textId="77777777" w:rsidR="00476A63" w:rsidRPr="00285DDB" w:rsidRDefault="00476A63" w:rsidP="000F6D78">
      <w:pPr>
        <w:pStyle w:val="afa"/>
        <w:numPr>
          <w:ilvl w:val="0"/>
          <w:numId w:val="12"/>
        </w:numPr>
        <w:ind w:firstLineChars="0"/>
        <w:rPr>
          <w:rFonts w:ascii="Arial" w:hAnsi="Arial" w:cs="Arial"/>
        </w:rPr>
      </w:pPr>
      <w:r w:rsidRPr="00285DDB">
        <w:rPr>
          <w:rFonts w:ascii="Arial" w:hAnsi="Arial" w:cs="Arial"/>
        </w:rPr>
        <w:t>Following is the details input page of THHBAP institution, other country/ institution page elements may vary:</w:t>
      </w:r>
    </w:p>
    <w:p w14:paraId="05F47319" w14:textId="77777777" w:rsidR="00476A63" w:rsidRPr="00285DDB" w:rsidRDefault="00EF593C" w:rsidP="00476A63">
      <w:pPr>
        <w:rPr>
          <w:rFonts w:ascii="Arial" w:hAnsi="Arial" w:cs="Arial"/>
        </w:rPr>
      </w:pPr>
      <w:r>
        <w:rPr>
          <w:noProof/>
        </w:rPr>
        <w:lastRenderedPageBreak/>
        <w:drawing>
          <wp:inline distT="0" distB="0" distL="0" distR="0" wp14:anchorId="5E337561" wp14:editId="772AF190">
            <wp:extent cx="5278120"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507105"/>
                    </a:xfrm>
                    <a:prstGeom prst="rect">
                      <a:avLst/>
                    </a:prstGeom>
                  </pic:spPr>
                </pic:pic>
              </a:graphicData>
            </a:graphic>
          </wp:inline>
        </w:drawing>
      </w:r>
    </w:p>
    <w:p w14:paraId="0DF02ED9" w14:textId="77777777" w:rsidR="00482D8C" w:rsidRDefault="00482D8C" w:rsidP="003F38FC">
      <w:pPr>
        <w:rPr>
          <w:rFonts w:ascii="Arial" w:hAnsi="Arial" w:cs="Arial"/>
        </w:rPr>
      </w:pPr>
    </w:p>
    <w:p w14:paraId="5241E71D" w14:textId="77777777" w:rsidR="0083142E" w:rsidRDefault="0083142E" w:rsidP="003F38FC">
      <w:pPr>
        <w:rPr>
          <w:rFonts w:ascii="Arial" w:hAnsi="Arial" w:cs="Arial"/>
        </w:rPr>
      </w:pPr>
      <w:r w:rsidRPr="003F38FC">
        <w:rPr>
          <w:rFonts w:ascii="Arial" w:hAnsi="Arial" w:cs="Arial"/>
        </w:rPr>
        <w:t>Page elements and input rules:</w:t>
      </w:r>
    </w:p>
    <w:p w14:paraId="454C2AC9" w14:textId="77777777" w:rsidR="00482D8C" w:rsidRDefault="00482D8C" w:rsidP="003F38FC">
      <w:pPr>
        <w:rPr>
          <w:rFonts w:ascii="Arial" w:hAnsi="Arial" w:cs="Arial"/>
        </w:rPr>
      </w:pPr>
    </w:p>
    <w:tbl>
      <w:tblPr>
        <w:tblStyle w:val="ab"/>
        <w:tblW w:w="8075" w:type="dxa"/>
        <w:tblInd w:w="567" w:type="dxa"/>
        <w:tblLook w:val="04A0" w:firstRow="1" w:lastRow="0" w:firstColumn="1" w:lastColumn="0" w:noHBand="0" w:noVBand="1"/>
      </w:tblPr>
      <w:tblGrid>
        <w:gridCol w:w="3114"/>
        <w:gridCol w:w="4961"/>
        <w:tblGridChange w:id="311">
          <w:tblGrid>
            <w:gridCol w:w="3114"/>
            <w:gridCol w:w="4961"/>
          </w:tblGrid>
        </w:tblGridChange>
      </w:tblGrid>
      <w:tr w:rsidR="003975CC" w:rsidRPr="00811B1E" w14:paraId="2C18E2C6" w14:textId="77777777" w:rsidTr="005C65FF">
        <w:tc>
          <w:tcPr>
            <w:tcW w:w="3114" w:type="dxa"/>
          </w:tcPr>
          <w:p w14:paraId="16124667" w14:textId="77777777" w:rsidR="003975CC" w:rsidRPr="00811B1E" w:rsidRDefault="003975CC" w:rsidP="003975CC">
            <w:pPr>
              <w:pStyle w:val="afa"/>
              <w:ind w:firstLineChars="0" w:firstLine="0"/>
              <w:rPr>
                <w:rFonts w:ascii="Arial" w:hAnsi="Arial" w:cs="Arial"/>
                <w:sz w:val="20"/>
                <w:szCs w:val="20"/>
                <w:rPrChange w:id="312" w:author="cliff.k.h.lam@hsbc.com.hk" w:date="2019-03-11T15:47:00Z">
                  <w:rPr>
                    <w:rFonts w:ascii="Arial" w:hAnsi="Arial" w:cs="Arial"/>
                  </w:rPr>
                </w:rPrChange>
              </w:rPr>
            </w:pPr>
            <w:r w:rsidRPr="00811B1E">
              <w:rPr>
                <w:rFonts w:ascii="Arial" w:hAnsi="Arial" w:cs="Arial"/>
                <w:sz w:val="20"/>
                <w:szCs w:val="20"/>
                <w:rPrChange w:id="313" w:author="cliff.k.h.lam@hsbc.com.hk" w:date="2019-03-11T15:47:00Z">
                  <w:rPr>
                    <w:rFonts w:ascii="Arial" w:hAnsi="Arial" w:cs="Arial"/>
                    <w:kern w:val="0"/>
                    <w:sz w:val="24"/>
                  </w:rPr>
                </w:rPrChange>
              </w:rPr>
              <w:t>Elements</w:t>
            </w:r>
          </w:p>
        </w:tc>
        <w:tc>
          <w:tcPr>
            <w:tcW w:w="4961" w:type="dxa"/>
          </w:tcPr>
          <w:p w14:paraId="562387AD" w14:textId="77777777" w:rsidR="003975CC" w:rsidRPr="00811B1E" w:rsidRDefault="003975CC" w:rsidP="002E6B8D">
            <w:pPr>
              <w:pStyle w:val="afa"/>
              <w:ind w:firstLineChars="0" w:firstLine="0"/>
              <w:rPr>
                <w:rFonts w:ascii="Arial" w:hAnsi="Arial" w:cs="Arial"/>
                <w:sz w:val="20"/>
                <w:szCs w:val="20"/>
                <w:rPrChange w:id="314" w:author="cliff.k.h.lam@hsbc.com.hk" w:date="2019-03-11T15:47:00Z">
                  <w:rPr>
                    <w:rFonts w:ascii="Arial" w:hAnsi="Arial" w:cs="Arial"/>
                  </w:rPr>
                </w:rPrChange>
              </w:rPr>
            </w:pPr>
            <w:r w:rsidRPr="00811B1E">
              <w:rPr>
                <w:rFonts w:ascii="Arial" w:hAnsi="Arial" w:cs="Arial"/>
                <w:sz w:val="20"/>
                <w:szCs w:val="20"/>
                <w:rPrChange w:id="315" w:author="cliff.k.h.lam@hsbc.com.hk" w:date="2019-03-11T15:47:00Z">
                  <w:rPr>
                    <w:rFonts w:ascii="Arial" w:hAnsi="Arial" w:cs="Arial"/>
                    <w:kern w:val="0"/>
                    <w:sz w:val="24"/>
                  </w:rPr>
                </w:rPrChange>
              </w:rPr>
              <w:t>Rules Validation</w:t>
            </w:r>
          </w:p>
        </w:tc>
      </w:tr>
      <w:tr w:rsidR="003975CC" w:rsidRPr="00811B1E" w14:paraId="12351F85" w14:textId="77777777" w:rsidTr="005C65FF">
        <w:tc>
          <w:tcPr>
            <w:tcW w:w="3114" w:type="dxa"/>
          </w:tcPr>
          <w:p w14:paraId="51C0811F" w14:textId="77777777" w:rsidR="003975CC" w:rsidRPr="00811B1E" w:rsidRDefault="00E80945" w:rsidP="00E80945">
            <w:pPr>
              <w:widowControl/>
              <w:jc w:val="left"/>
              <w:rPr>
                <w:rFonts w:ascii="Arial" w:hAnsi="Arial" w:cs="Arial"/>
                <w:sz w:val="20"/>
                <w:szCs w:val="20"/>
                <w:rPrChange w:id="316" w:author="cliff.k.h.lam@hsbc.com.hk" w:date="2019-03-11T15:47:00Z">
                  <w:rPr>
                    <w:rFonts w:ascii="Arial" w:hAnsi="Arial" w:cs="Arial"/>
                  </w:rPr>
                </w:rPrChange>
              </w:rPr>
            </w:pPr>
            <w:r w:rsidRPr="00811B1E">
              <w:rPr>
                <w:rFonts w:ascii="Arial" w:hAnsi="Arial" w:cs="Arial"/>
                <w:sz w:val="20"/>
                <w:szCs w:val="20"/>
                <w:rPrChange w:id="317" w:author="cliff.k.h.lam@hsbc.com.hk" w:date="2019-03-11T15:47:00Z">
                  <w:rPr>
                    <w:rFonts w:ascii="Arial" w:hAnsi="Arial" w:cs="Arial"/>
                  </w:rPr>
                </w:rPrChange>
              </w:rPr>
              <w:t>HSBC Client ID*</w:t>
            </w:r>
          </w:p>
        </w:tc>
        <w:tc>
          <w:tcPr>
            <w:tcW w:w="4961" w:type="dxa"/>
          </w:tcPr>
          <w:p w14:paraId="61266F21" w14:textId="77777777" w:rsidR="00E80945" w:rsidRPr="00811B1E" w:rsidRDefault="00E80945" w:rsidP="00E80945">
            <w:pPr>
              <w:widowControl/>
              <w:jc w:val="left"/>
              <w:rPr>
                <w:rFonts w:ascii="Arial" w:hAnsi="Arial" w:cs="Arial"/>
                <w:sz w:val="20"/>
                <w:szCs w:val="20"/>
                <w:rPrChange w:id="318" w:author="cliff.k.h.lam@hsbc.com.hk" w:date="2019-03-11T15:47:00Z">
                  <w:rPr>
                    <w:rFonts w:ascii="Arial" w:hAnsi="Arial" w:cs="Arial"/>
                  </w:rPr>
                </w:rPrChange>
              </w:rPr>
            </w:pPr>
            <w:r w:rsidRPr="00811B1E">
              <w:rPr>
                <w:rFonts w:ascii="Arial" w:hAnsi="Arial" w:cs="Arial"/>
                <w:sz w:val="20"/>
                <w:szCs w:val="20"/>
                <w:rPrChange w:id="319" w:author="cliff.k.h.lam@hsbc.com.hk" w:date="2019-03-11T15:47:00Z">
                  <w:rPr>
                    <w:rFonts w:ascii="Arial" w:hAnsi="Arial" w:cs="Arial"/>
                  </w:rPr>
                </w:rPrChange>
              </w:rPr>
              <w:t>1.maximum 13 characters</w:t>
            </w:r>
          </w:p>
          <w:p w14:paraId="1A824245" w14:textId="77777777" w:rsidR="003975CC" w:rsidRPr="00811B1E" w:rsidRDefault="00772B67" w:rsidP="00E80945">
            <w:pPr>
              <w:widowControl/>
              <w:jc w:val="left"/>
              <w:rPr>
                <w:rFonts w:ascii="Arial" w:hAnsi="Arial" w:cs="Arial"/>
                <w:sz w:val="20"/>
                <w:szCs w:val="20"/>
                <w:rPrChange w:id="320" w:author="cliff.k.h.lam@hsbc.com.hk" w:date="2019-03-11T15:47:00Z">
                  <w:rPr>
                    <w:rFonts w:ascii="Arial" w:hAnsi="Arial" w:cs="Arial"/>
                  </w:rPr>
                </w:rPrChange>
              </w:rPr>
            </w:pPr>
            <w:r w:rsidRPr="00811B1E">
              <w:rPr>
                <w:rFonts w:ascii="Arial" w:hAnsi="Arial" w:cs="Arial"/>
                <w:sz w:val="20"/>
                <w:szCs w:val="20"/>
                <w:rPrChange w:id="321" w:author="cliff.k.h.lam@hsbc.com.hk" w:date="2019-03-11T15:47:00Z">
                  <w:rPr>
                    <w:rFonts w:ascii="Arial" w:hAnsi="Arial" w:cs="Arial"/>
                  </w:rPr>
                </w:rPrChange>
              </w:rPr>
              <w:t>2.n</w:t>
            </w:r>
            <w:r w:rsidR="00E80945" w:rsidRPr="00811B1E">
              <w:rPr>
                <w:rFonts w:ascii="Arial" w:hAnsi="Arial" w:cs="Arial"/>
                <w:sz w:val="20"/>
                <w:szCs w:val="20"/>
                <w:rPrChange w:id="322" w:author="cliff.k.h.lam@hsbc.com.hk" w:date="2019-03-11T15:47:00Z">
                  <w:rPr>
                    <w:rFonts w:ascii="Arial" w:hAnsi="Arial" w:cs="Arial"/>
                  </w:rPr>
                </w:rPrChange>
              </w:rPr>
              <w:t>umber and alphabet only</w:t>
            </w:r>
          </w:p>
        </w:tc>
      </w:tr>
      <w:tr w:rsidR="00ED1803" w:rsidRPr="00811B1E" w14:paraId="02A4B351" w14:textId="77777777" w:rsidTr="005C65FF">
        <w:tc>
          <w:tcPr>
            <w:tcW w:w="3114" w:type="dxa"/>
          </w:tcPr>
          <w:p w14:paraId="1B06EB9D" w14:textId="77777777" w:rsidR="00ED1803" w:rsidRPr="00811B1E" w:rsidRDefault="001375AE" w:rsidP="002E6B8D">
            <w:pPr>
              <w:pStyle w:val="afa"/>
              <w:ind w:firstLineChars="0" w:firstLine="0"/>
              <w:rPr>
                <w:rFonts w:ascii="Arial" w:hAnsi="Arial" w:cs="Arial"/>
                <w:sz w:val="20"/>
                <w:szCs w:val="20"/>
                <w:rPrChange w:id="323" w:author="cliff.k.h.lam@hsbc.com.hk" w:date="2019-03-11T15:47:00Z">
                  <w:rPr>
                    <w:rFonts w:ascii="Arial" w:hAnsi="Arial" w:cs="Arial"/>
                  </w:rPr>
                </w:rPrChange>
              </w:rPr>
            </w:pPr>
            <w:r w:rsidRPr="00811B1E">
              <w:rPr>
                <w:rFonts w:ascii="Arial" w:hAnsi="Arial" w:cs="Arial"/>
                <w:sz w:val="20"/>
                <w:szCs w:val="20"/>
                <w:rPrChange w:id="324" w:author="cliff.k.h.lam@hsbc.com.hk" w:date="2019-03-11T15:47:00Z">
                  <w:rPr>
                    <w:rFonts w:ascii="Arial" w:hAnsi="Arial" w:cs="Arial"/>
                    <w:kern w:val="0"/>
                    <w:sz w:val="24"/>
                  </w:rPr>
                </w:rPrChange>
              </w:rPr>
              <w:t>Country/Institution ID</w:t>
            </w:r>
          </w:p>
        </w:tc>
        <w:tc>
          <w:tcPr>
            <w:tcW w:w="4961" w:type="dxa"/>
          </w:tcPr>
          <w:p w14:paraId="7389A5A5" w14:textId="77777777" w:rsidR="00ED1803" w:rsidRPr="00811B1E" w:rsidRDefault="001375AE" w:rsidP="005C65FF">
            <w:pPr>
              <w:widowControl/>
              <w:jc w:val="left"/>
              <w:rPr>
                <w:rFonts w:ascii="Arial" w:hAnsi="Arial" w:cs="Arial"/>
                <w:sz w:val="20"/>
                <w:szCs w:val="20"/>
                <w:rPrChange w:id="325" w:author="cliff.k.h.lam@hsbc.com.hk" w:date="2019-03-11T15:47:00Z">
                  <w:rPr>
                    <w:rFonts w:ascii="Arial" w:hAnsi="Arial" w:cs="Arial"/>
                  </w:rPr>
                </w:rPrChange>
              </w:rPr>
            </w:pPr>
            <w:r w:rsidRPr="00811B1E">
              <w:rPr>
                <w:rFonts w:ascii="Arial" w:hAnsi="Arial" w:cs="Arial"/>
                <w:sz w:val="20"/>
                <w:szCs w:val="20"/>
                <w:rPrChange w:id="326" w:author="cliff.k.h.lam@hsbc.com.hk" w:date="2019-03-11T15:47:00Z">
                  <w:rPr>
                    <w:rFonts w:ascii="Arial" w:hAnsi="Arial" w:cs="Arial"/>
                  </w:rPr>
                </w:rPrChange>
              </w:rPr>
              <w:t>prefilled</w:t>
            </w:r>
          </w:p>
        </w:tc>
      </w:tr>
      <w:tr w:rsidR="003975CC" w:rsidRPr="00811B1E" w14:paraId="79D52A4E" w14:textId="77777777" w:rsidTr="005C65FF">
        <w:tc>
          <w:tcPr>
            <w:tcW w:w="3114" w:type="dxa"/>
          </w:tcPr>
          <w:p w14:paraId="037FCE05" w14:textId="77777777" w:rsidR="003975CC" w:rsidRPr="00811B1E" w:rsidRDefault="00E80945" w:rsidP="002E6B8D">
            <w:pPr>
              <w:pStyle w:val="afa"/>
              <w:ind w:firstLineChars="0" w:firstLine="0"/>
              <w:rPr>
                <w:rFonts w:ascii="Arial" w:hAnsi="Arial" w:cs="Arial"/>
                <w:sz w:val="20"/>
                <w:szCs w:val="20"/>
                <w:rPrChange w:id="327" w:author="cliff.k.h.lam@hsbc.com.hk" w:date="2019-03-11T15:47:00Z">
                  <w:rPr>
                    <w:rFonts w:ascii="Arial" w:hAnsi="Arial" w:cs="Arial"/>
                  </w:rPr>
                </w:rPrChange>
              </w:rPr>
            </w:pPr>
            <w:r w:rsidRPr="00811B1E">
              <w:rPr>
                <w:rFonts w:ascii="Arial" w:hAnsi="Arial" w:cs="Arial"/>
                <w:sz w:val="20"/>
                <w:szCs w:val="20"/>
                <w:rPrChange w:id="328" w:author="cliff.k.h.lam@hsbc.com.hk" w:date="2019-03-11T15:47:00Z">
                  <w:rPr>
                    <w:rFonts w:ascii="Arial" w:hAnsi="Arial" w:cs="Arial"/>
                    <w:kern w:val="0"/>
                    <w:sz w:val="24"/>
                  </w:rPr>
                </w:rPrChange>
              </w:rPr>
              <w:t>Merchant ID*</w:t>
            </w:r>
          </w:p>
        </w:tc>
        <w:tc>
          <w:tcPr>
            <w:tcW w:w="4961" w:type="dxa"/>
          </w:tcPr>
          <w:p w14:paraId="590F5402" w14:textId="77777777" w:rsidR="005C65FF" w:rsidRPr="00811B1E" w:rsidRDefault="005C65FF" w:rsidP="005C65FF">
            <w:pPr>
              <w:widowControl/>
              <w:jc w:val="left"/>
              <w:rPr>
                <w:rFonts w:ascii="Arial" w:hAnsi="Arial" w:cs="Arial"/>
                <w:sz w:val="20"/>
                <w:szCs w:val="20"/>
                <w:rPrChange w:id="329" w:author="cliff.k.h.lam@hsbc.com.hk" w:date="2019-03-11T15:47:00Z">
                  <w:rPr>
                    <w:rFonts w:ascii="Arial" w:hAnsi="Arial" w:cs="Arial"/>
                  </w:rPr>
                </w:rPrChange>
              </w:rPr>
            </w:pPr>
            <w:r w:rsidRPr="00811B1E">
              <w:rPr>
                <w:rFonts w:ascii="Arial" w:hAnsi="Arial" w:cs="Arial"/>
                <w:sz w:val="20"/>
                <w:szCs w:val="20"/>
                <w:rPrChange w:id="330" w:author="cliff.k.h.lam@hsbc.com.hk" w:date="2019-03-11T15:47:00Z">
                  <w:rPr>
                    <w:rFonts w:ascii="Arial" w:hAnsi="Arial" w:cs="Arial"/>
                  </w:rPr>
                </w:rPrChange>
              </w:rPr>
              <w:t>1.</w:t>
            </w:r>
            <w:r w:rsidR="00772B67" w:rsidRPr="00811B1E">
              <w:rPr>
                <w:rFonts w:ascii="Arial" w:hAnsi="Arial" w:cs="Arial"/>
                <w:sz w:val="20"/>
                <w:szCs w:val="20"/>
                <w:rPrChange w:id="331" w:author="cliff.k.h.lam@hsbc.com.hk" w:date="2019-03-11T15:47:00Z">
                  <w:rPr>
                    <w:rFonts w:ascii="Arial" w:hAnsi="Arial" w:cs="Arial"/>
                  </w:rPr>
                </w:rPrChange>
              </w:rPr>
              <w:t>TH maximum 15 characters</w:t>
            </w:r>
          </w:p>
          <w:p w14:paraId="3C16B86B" w14:textId="6C1F39A6" w:rsidR="00E80945" w:rsidRPr="00811B1E" w:rsidRDefault="005C65FF" w:rsidP="005C65FF">
            <w:pPr>
              <w:widowControl/>
              <w:jc w:val="left"/>
              <w:rPr>
                <w:rFonts w:ascii="Arial" w:hAnsi="Arial" w:cs="Arial"/>
                <w:sz w:val="20"/>
                <w:szCs w:val="20"/>
                <w:rPrChange w:id="332" w:author="cliff.k.h.lam@hsbc.com.hk" w:date="2019-03-11T15:47:00Z">
                  <w:rPr>
                    <w:rFonts w:ascii="Arial" w:hAnsi="Arial" w:cs="Arial"/>
                  </w:rPr>
                </w:rPrChange>
              </w:rPr>
            </w:pPr>
            <w:r w:rsidRPr="00811B1E">
              <w:rPr>
                <w:rFonts w:ascii="Arial" w:hAnsi="Arial" w:cs="Arial"/>
                <w:sz w:val="20"/>
                <w:szCs w:val="20"/>
                <w:rPrChange w:id="333" w:author="cliff.k.h.lam@hsbc.com.hk" w:date="2019-03-11T15:47:00Z">
                  <w:rPr>
                    <w:rFonts w:ascii="Arial" w:hAnsi="Arial" w:cs="Arial"/>
                  </w:rPr>
                </w:rPrChange>
              </w:rPr>
              <w:t>2.</w:t>
            </w:r>
            <w:r w:rsidR="00E80945" w:rsidRPr="00811B1E">
              <w:rPr>
                <w:rFonts w:ascii="Arial" w:hAnsi="Arial" w:cs="Arial"/>
                <w:sz w:val="20"/>
                <w:szCs w:val="20"/>
                <w:rPrChange w:id="334" w:author="cliff.k.h.lam@hsbc.com.hk" w:date="2019-03-11T15:47:00Z">
                  <w:rPr>
                    <w:rFonts w:ascii="Arial" w:hAnsi="Arial" w:cs="Arial"/>
                  </w:rPr>
                </w:rPrChange>
              </w:rPr>
              <w:t>ID</w:t>
            </w:r>
            <w:r w:rsidRPr="00811B1E">
              <w:rPr>
                <w:rFonts w:ascii="Arial" w:hAnsi="Arial" w:cs="Arial"/>
                <w:sz w:val="20"/>
                <w:szCs w:val="20"/>
                <w:rPrChange w:id="335" w:author="cliff.k.h.lam@hsbc.com.hk" w:date="2019-03-11T15:47:00Z">
                  <w:rPr>
                    <w:rFonts w:ascii="Arial" w:hAnsi="Arial" w:cs="Arial"/>
                  </w:rPr>
                </w:rPrChange>
              </w:rPr>
              <w:t xml:space="preserve"> </w:t>
            </w:r>
            <w:r w:rsidR="00E80945" w:rsidRPr="00811B1E">
              <w:rPr>
                <w:rFonts w:ascii="Arial" w:hAnsi="Arial" w:cs="Arial"/>
                <w:sz w:val="20"/>
                <w:szCs w:val="20"/>
                <w:rPrChange w:id="336" w:author="cliff.k.h.lam@hsbc.com.hk" w:date="2019-03-11T15:47:00Z">
                  <w:rPr>
                    <w:rFonts w:ascii="Arial" w:hAnsi="Arial" w:cs="Arial"/>
                  </w:rPr>
                </w:rPrChange>
              </w:rPr>
              <w:t xml:space="preserve">Maximum </w:t>
            </w:r>
            <w:commentRangeStart w:id="337"/>
            <w:del w:id="338" w:author="Gaoli" w:date="2019-01-30T16:02:00Z">
              <w:r w:rsidR="00E80945" w:rsidRPr="00811B1E" w:rsidDel="0049727F">
                <w:rPr>
                  <w:rFonts w:ascii="Arial" w:hAnsi="Arial" w:cs="Arial"/>
                  <w:sz w:val="20"/>
                  <w:szCs w:val="20"/>
                  <w:rPrChange w:id="339" w:author="cliff.k.h.lam@hsbc.com.hk" w:date="2019-03-11T15:47:00Z">
                    <w:rPr>
                      <w:rFonts w:ascii="Arial" w:hAnsi="Arial" w:cs="Arial"/>
                    </w:rPr>
                  </w:rPrChange>
                </w:rPr>
                <w:delText>5</w:delText>
              </w:r>
              <w:commentRangeEnd w:id="337"/>
              <w:r w:rsidR="00147DD1" w:rsidRPr="00811B1E" w:rsidDel="0049727F">
                <w:rPr>
                  <w:rStyle w:val="a7"/>
                  <w:rFonts w:ascii="Arial" w:hAnsi="Arial" w:cs="Arial"/>
                  <w:sz w:val="20"/>
                  <w:szCs w:val="20"/>
                  <w:rPrChange w:id="340" w:author="cliff.k.h.lam@hsbc.com.hk" w:date="2019-03-11T15:47:00Z">
                    <w:rPr>
                      <w:rStyle w:val="a7"/>
                    </w:rPr>
                  </w:rPrChange>
                </w:rPr>
                <w:commentReference w:id="337"/>
              </w:r>
              <w:r w:rsidR="00E80945" w:rsidRPr="00811B1E" w:rsidDel="0049727F">
                <w:rPr>
                  <w:rFonts w:ascii="Arial" w:hAnsi="Arial" w:cs="Arial"/>
                  <w:sz w:val="20"/>
                  <w:szCs w:val="20"/>
                  <w:rPrChange w:id="341" w:author="cliff.k.h.lam@hsbc.com.hk" w:date="2019-03-11T15:47:00Z">
                    <w:rPr>
                      <w:rFonts w:ascii="Arial" w:hAnsi="Arial" w:cs="Arial"/>
                    </w:rPr>
                  </w:rPrChange>
                </w:rPr>
                <w:delText xml:space="preserve"> </w:delText>
              </w:r>
            </w:del>
            <w:ins w:id="342" w:author="Gaoli" w:date="2019-01-30T16:02:00Z">
              <w:r w:rsidR="0049727F" w:rsidRPr="00811B1E">
                <w:rPr>
                  <w:rFonts w:ascii="Arial" w:hAnsi="Arial" w:cs="Arial"/>
                  <w:sz w:val="20"/>
                  <w:szCs w:val="20"/>
                  <w:rPrChange w:id="343" w:author="cliff.k.h.lam@hsbc.com.hk" w:date="2019-03-11T15:47:00Z">
                    <w:rPr>
                      <w:rFonts w:ascii="Arial" w:hAnsi="Arial" w:cs="Arial"/>
                    </w:rPr>
                  </w:rPrChange>
                </w:rPr>
                <w:t xml:space="preserve">8 </w:t>
              </w:r>
            </w:ins>
            <w:r w:rsidR="00E80945" w:rsidRPr="00811B1E">
              <w:rPr>
                <w:rFonts w:ascii="Arial" w:hAnsi="Arial" w:cs="Arial"/>
                <w:sz w:val="20"/>
                <w:szCs w:val="20"/>
                <w:rPrChange w:id="344" w:author="cliff.k.h.lam@hsbc.com.hk" w:date="2019-03-11T15:47:00Z">
                  <w:rPr>
                    <w:rFonts w:ascii="Arial" w:hAnsi="Arial" w:cs="Arial"/>
                  </w:rPr>
                </w:rPrChange>
              </w:rPr>
              <w:t>characters</w:t>
            </w:r>
          </w:p>
          <w:p w14:paraId="4EADBA69" w14:textId="77777777" w:rsidR="003975CC" w:rsidRPr="00811B1E" w:rsidRDefault="005C65FF" w:rsidP="002E6B8D">
            <w:pPr>
              <w:widowControl/>
              <w:jc w:val="left"/>
              <w:rPr>
                <w:rFonts w:ascii="Arial" w:hAnsi="Arial" w:cs="Arial"/>
                <w:sz w:val="20"/>
                <w:szCs w:val="20"/>
                <w:rPrChange w:id="345" w:author="cliff.k.h.lam@hsbc.com.hk" w:date="2019-03-11T15:47:00Z">
                  <w:rPr>
                    <w:rFonts w:ascii="Arial" w:hAnsi="Arial" w:cs="Arial"/>
                  </w:rPr>
                </w:rPrChange>
              </w:rPr>
            </w:pPr>
            <w:r w:rsidRPr="00811B1E">
              <w:rPr>
                <w:rFonts w:ascii="Arial" w:hAnsi="Arial" w:cs="Arial"/>
                <w:sz w:val="20"/>
                <w:szCs w:val="20"/>
                <w:rPrChange w:id="346" w:author="cliff.k.h.lam@hsbc.com.hk" w:date="2019-03-11T15:47:00Z">
                  <w:rPr>
                    <w:rFonts w:ascii="Arial" w:hAnsi="Arial" w:cs="Arial"/>
                  </w:rPr>
                </w:rPrChange>
              </w:rPr>
              <w:t>3</w:t>
            </w:r>
            <w:r w:rsidR="00772B67" w:rsidRPr="00811B1E">
              <w:rPr>
                <w:rFonts w:ascii="Arial" w:hAnsi="Arial" w:cs="Arial"/>
                <w:sz w:val="20"/>
                <w:szCs w:val="20"/>
                <w:rPrChange w:id="347" w:author="cliff.k.h.lam@hsbc.com.hk" w:date="2019-03-11T15:47:00Z">
                  <w:rPr>
                    <w:rFonts w:ascii="Arial" w:hAnsi="Arial" w:cs="Arial"/>
                  </w:rPr>
                </w:rPrChange>
              </w:rPr>
              <w:t>. n</w:t>
            </w:r>
            <w:r w:rsidR="00E80945" w:rsidRPr="00811B1E">
              <w:rPr>
                <w:rFonts w:ascii="Arial" w:hAnsi="Arial" w:cs="Arial"/>
                <w:sz w:val="20"/>
                <w:szCs w:val="20"/>
                <w:rPrChange w:id="348" w:author="cliff.k.h.lam@hsbc.com.hk" w:date="2019-03-11T15:47:00Z">
                  <w:rPr>
                    <w:rFonts w:ascii="Arial" w:hAnsi="Arial" w:cs="Arial"/>
                  </w:rPr>
                </w:rPrChange>
              </w:rPr>
              <w:t>umber and alphabet only</w:t>
            </w:r>
          </w:p>
        </w:tc>
      </w:tr>
      <w:tr w:rsidR="003975CC" w:rsidRPr="00811B1E" w14:paraId="33B0ECD7" w14:textId="77777777" w:rsidTr="005C65FF">
        <w:tc>
          <w:tcPr>
            <w:tcW w:w="3114" w:type="dxa"/>
          </w:tcPr>
          <w:p w14:paraId="01C4DC37" w14:textId="77777777" w:rsidR="003975CC" w:rsidRPr="00811B1E" w:rsidRDefault="002E6B8D" w:rsidP="002E6B8D">
            <w:pPr>
              <w:pStyle w:val="afa"/>
              <w:ind w:firstLineChars="0" w:firstLine="0"/>
              <w:rPr>
                <w:rFonts w:ascii="Arial" w:hAnsi="Arial" w:cs="Arial"/>
                <w:sz w:val="20"/>
                <w:szCs w:val="20"/>
                <w:rPrChange w:id="349" w:author="cliff.k.h.lam@hsbc.com.hk" w:date="2019-03-11T15:47:00Z">
                  <w:rPr>
                    <w:rFonts w:ascii="Arial" w:hAnsi="Arial" w:cs="Arial"/>
                  </w:rPr>
                </w:rPrChange>
              </w:rPr>
            </w:pPr>
            <w:r w:rsidRPr="00811B1E">
              <w:rPr>
                <w:rFonts w:ascii="Arial" w:hAnsi="Arial" w:cs="Arial"/>
                <w:sz w:val="20"/>
                <w:szCs w:val="20"/>
                <w:rPrChange w:id="350" w:author="cliff.k.h.lam@hsbc.com.hk" w:date="2019-03-11T15:47:00Z">
                  <w:rPr>
                    <w:rFonts w:ascii="Arial" w:hAnsi="Arial" w:cs="Arial"/>
                    <w:kern w:val="0"/>
                    <w:sz w:val="24"/>
                  </w:rPr>
                </w:rPrChange>
              </w:rPr>
              <w:t>Merchant Name*</w:t>
            </w:r>
          </w:p>
        </w:tc>
        <w:tc>
          <w:tcPr>
            <w:tcW w:w="4961" w:type="dxa"/>
          </w:tcPr>
          <w:p w14:paraId="7840D06A" w14:textId="77777777" w:rsidR="002E6B8D" w:rsidRPr="00811B1E" w:rsidRDefault="005C65FF" w:rsidP="002E6B8D">
            <w:pPr>
              <w:widowControl/>
              <w:jc w:val="left"/>
              <w:rPr>
                <w:rFonts w:ascii="Arial" w:hAnsi="Arial" w:cs="Arial"/>
                <w:sz w:val="20"/>
                <w:szCs w:val="20"/>
                <w:rPrChange w:id="351" w:author="cliff.k.h.lam@hsbc.com.hk" w:date="2019-03-11T15:47:00Z">
                  <w:rPr>
                    <w:rFonts w:ascii="Arial" w:hAnsi="Arial" w:cs="Arial"/>
                  </w:rPr>
                </w:rPrChange>
              </w:rPr>
            </w:pPr>
            <w:r w:rsidRPr="00811B1E">
              <w:rPr>
                <w:rFonts w:ascii="Arial" w:hAnsi="Arial" w:cs="Arial"/>
                <w:sz w:val="20"/>
                <w:szCs w:val="20"/>
                <w:rPrChange w:id="352" w:author="cliff.k.h.lam@hsbc.com.hk" w:date="2019-03-11T15:47:00Z">
                  <w:rPr>
                    <w:rFonts w:ascii="Arial" w:hAnsi="Arial" w:cs="Arial"/>
                  </w:rPr>
                </w:rPrChange>
              </w:rPr>
              <w:t xml:space="preserve">1.maximum </w:t>
            </w:r>
            <w:r w:rsidR="002E6B8D" w:rsidRPr="00811B1E">
              <w:rPr>
                <w:rFonts w:ascii="Arial" w:hAnsi="Arial" w:cs="Arial"/>
                <w:sz w:val="20"/>
                <w:szCs w:val="20"/>
                <w:rPrChange w:id="353" w:author="cliff.k.h.lam@hsbc.com.hk" w:date="2019-03-11T15:47:00Z">
                  <w:rPr>
                    <w:rFonts w:ascii="Arial" w:hAnsi="Arial" w:cs="Arial"/>
                  </w:rPr>
                </w:rPrChange>
              </w:rPr>
              <w:t>512 characters</w:t>
            </w:r>
          </w:p>
          <w:p w14:paraId="698879AE" w14:textId="6F147662" w:rsidR="003975CC" w:rsidRPr="00811B1E" w:rsidRDefault="002E6B8D" w:rsidP="004D4F7C">
            <w:pPr>
              <w:pStyle w:val="afa"/>
              <w:ind w:firstLineChars="0" w:firstLine="0"/>
              <w:rPr>
                <w:rFonts w:ascii="Arial" w:hAnsi="Arial" w:cs="Arial"/>
                <w:sz w:val="20"/>
                <w:szCs w:val="20"/>
                <w:rPrChange w:id="354" w:author="cliff.k.h.lam@hsbc.com.hk" w:date="2019-03-11T15:47:00Z">
                  <w:rPr>
                    <w:rFonts w:ascii="Arial" w:hAnsi="Arial" w:cs="Arial"/>
                  </w:rPr>
                </w:rPrChange>
              </w:rPr>
            </w:pPr>
            <w:r w:rsidRPr="00811B1E">
              <w:rPr>
                <w:rFonts w:ascii="Arial" w:hAnsi="Arial" w:cs="Arial"/>
                <w:sz w:val="20"/>
                <w:szCs w:val="20"/>
                <w:rPrChange w:id="355" w:author="cliff.k.h.lam@hsbc.com.hk" w:date="2019-03-11T15:47:00Z">
                  <w:rPr>
                    <w:rFonts w:ascii="Arial" w:hAnsi="Arial" w:cs="Arial"/>
                    <w:kern w:val="0"/>
                    <w:sz w:val="24"/>
                  </w:rPr>
                </w:rPrChange>
              </w:rPr>
              <w:t>2.</w:t>
            </w:r>
            <w:commentRangeStart w:id="356"/>
            <w:del w:id="357" w:author="Gaoli" w:date="2019-03-13T15:05:00Z">
              <w:r w:rsidRPr="00811B1E" w:rsidDel="004D4F7C">
                <w:rPr>
                  <w:rFonts w:ascii="Arial" w:hAnsi="Arial" w:cs="Arial"/>
                  <w:sz w:val="20"/>
                  <w:szCs w:val="20"/>
                  <w:rPrChange w:id="358" w:author="cliff.k.h.lam@hsbc.com.hk" w:date="2019-03-11T15:47:00Z">
                    <w:rPr>
                      <w:rFonts w:ascii="Arial" w:hAnsi="Arial" w:cs="Arial"/>
                      <w:kern w:val="0"/>
                      <w:sz w:val="24"/>
                    </w:rPr>
                  </w:rPrChange>
                </w:rPr>
                <w:delText>s</w:delText>
              </w:r>
            </w:del>
            <w:del w:id="359" w:author="Gaoli" w:date="2019-03-13T15:04:00Z">
              <w:r w:rsidRPr="00811B1E" w:rsidDel="004D4F7C">
                <w:rPr>
                  <w:rFonts w:ascii="Arial" w:hAnsi="Arial" w:cs="Arial"/>
                  <w:sz w:val="20"/>
                  <w:szCs w:val="20"/>
                  <w:rPrChange w:id="360" w:author="cliff.k.h.lam@hsbc.com.hk" w:date="2019-03-11T15:47:00Z">
                    <w:rPr>
                      <w:rFonts w:ascii="Arial" w:hAnsi="Arial" w:cs="Arial"/>
                      <w:kern w:val="0"/>
                      <w:sz w:val="24"/>
                    </w:rPr>
                  </w:rPrChange>
                </w:rPr>
                <w:delText>pecial charact</w:delText>
              </w:r>
            </w:del>
            <w:ins w:id="361" w:author="Gaoli" w:date="2019-03-13T15:04:00Z">
              <w:r w:rsidR="004D4F7C">
                <w:rPr>
                  <w:rFonts w:ascii="Arial" w:hAnsi="Arial" w:cs="Arial" w:hint="eastAsia"/>
                  <w:sz w:val="20"/>
                  <w:szCs w:val="20"/>
                </w:rPr>
                <w:t>local langu</w:t>
              </w:r>
            </w:ins>
            <w:ins w:id="362" w:author="Gaoli" w:date="2019-03-13T15:05:00Z">
              <w:r w:rsidR="004D4F7C">
                <w:rPr>
                  <w:rFonts w:ascii="Arial" w:hAnsi="Arial" w:cs="Arial" w:hint="eastAsia"/>
                  <w:sz w:val="20"/>
                  <w:szCs w:val="20"/>
                </w:rPr>
                <w:t>ages</w:t>
              </w:r>
            </w:ins>
            <w:del w:id="363" w:author="Gaoli" w:date="2019-03-13T15:04:00Z">
              <w:r w:rsidRPr="00811B1E" w:rsidDel="004D4F7C">
                <w:rPr>
                  <w:rFonts w:ascii="Arial" w:hAnsi="Arial" w:cs="Arial"/>
                  <w:sz w:val="20"/>
                  <w:szCs w:val="20"/>
                  <w:rPrChange w:id="364" w:author="cliff.k.h.lam@hsbc.com.hk" w:date="2019-03-11T15:47:00Z">
                    <w:rPr>
                      <w:rFonts w:ascii="Arial" w:hAnsi="Arial" w:cs="Arial"/>
                      <w:kern w:val="0"/>
                      <w:sz w:val="24"/>
                    </w:rPr>
                  </w:rPrChange>
                </w:rPr>
                <w:delText>ers</w:delText>
              </w:r>
            </w:del>
            <w:r w:rsidRPr="00811B1E">
              <w:rPr>
                <w:rFonts w:ascii="Arial" w:hAnsi="Arial" w:cs="Arial"/>
                <w:sz w:val="20"/>
                <w:szCs w:val="20"/>
                <w:rPrChange w:id="365" w:author="cliff.k.h.lam@hsbc.com.hk" w:date="2019-03-11T15:47:00Z">
                  <w:rPr>
                    <w:rFonts w:ascii="Arial" w:hAnsi="Arial" w:cs="Arial"/>
                    <w:kern w:val="0"/>
                    <w:sz w:val="24"/>
                  </w:rPr>
                </w:rPrChange>
              </w:rPr>
              <w:t xml:space="preserve"> </w:t>
            </w:r>
            <w:commentRangeEnd w:id="356"/>
            <w:r w:rsidR="00AE0C78" w:rsidRPr="00811B1E">
              <w:rPr>
                <w:rStyle w:val="a7"/>
                <w:rFonts w:ascii="Arial" w:hAnsi="Arial" w:cs="Arial"/>
                <w:sz w:val="20"/>
                <w:szCs w:val="20"/>
                <w:rPrChange w:id="366" w:author="cliff.k.h.lam@hsbc.com.hk" w:date="2019-03-11T15:47:00Z">
                  <w:rPr>
                    <w:rStyle w:val="a7"/>
                    <w:kern w:val="0"/>
                  </w:rPr>
                </w:rPrChange>
              </w:rPr>
              <w:commentReference w:id="356"/>
            </w:r>
            <w:r w:rsidRPr="00811B1E">
              <w:rPr>
                <w:rFonts w:ascii="Arial" w:hAnsi="Arial" w:cs="Arial"/>
                <w:sz w:val="20"/>
                <w:szCs w:val="20"/>
                <w:rPrChange w:id="367" w:author="cliff.k.h.lam@hsbc.com.hk" w:date="2019-03-11T15:47:00Z">
                  <w:rPr>
                    <w:rFonts w:ascii="Arial" w:hAnsi="Arial" w:cs="Arial"/>
                    <w:kern w:val="0"/>
                    <w:sz w:val="24"/>
                  </w:rPr>
                </w:rPrChange>
              </w:rPr>
              <w:t>are allowed</w:t>
            </w:r>
          </w:p>
        </w:tc>
      </w:tr>
      <w:tr w:rsidR="003975CC" w:rsidRPr="00811B1E" w14:paraId="39493B72" w14:textId="77777777" w:rsidTr="005C65FF">
        <w:tc>
          <w:tcPr>
            <w:tcW w:w="3114" w:type="dxa"/>
          </w:tcPr>
          <w:p w14:paraId="257ACBC6" w14:textId="77777777" w:rsidR="003975CC" w:rsidRPr="00811B1E" w:rsidRDefault="002E6B8D" w:rsidP="002E6B8D">
            <w:pPr>
              <w:pStyle w:val="afa"/>
              <w:ind w:firstLineChars="0" w:firstLine="0"/>
              <w:rPr>
                <w:rFonts w:ascii="Arial" w:hAnsi="Arial" w:cs="Arial"/>
                <w:sz w:val="20"/>
                <w:szCs w:val="20"/>
                <w:rPrChange w:id="368" w:author="cliff.k.h.lam@hsbc.com.hk" w:date="2019-03-11T15:47:00Z">
                  <w:rPr>
                    <w:rFonts w:ascii="Arial" w:hAnsi="Arial" w:cs="Arial"/>
                  </w:rPr>
                </w:rPrChange>
              </w:rPr>
            </w:pPr>
            <w:r w:rsidRPr="00811B1E">
              <w:rPr>
                <w:rFonts w:ascii="Arial" w:hAnsi="Arial" w:cs="Arial"/>
                <w:sz w:val="20"/>
                <w:szCs w:val="20"/>
                <w:rPrChange w:id="369" w:author="cliff.k.h.lam@hsbc.com.hk" w:date="2019-03-11T15:47:00Z">
                  <w:rPr>
                    <w:rFonts w:ascii="Arial" w:hAnsi="Arial" w:cs="Arial"/>
                    <w:kern w:val="0"/>
                    <w:sz w:val="24"/>
                  </w:rPr>
                </w:rPrChange>
              </w:rPr>
              <w:t>Merchant Type*</w:t>
            </w:r>
          </w:p>
        </w:tc>
        <w:tc>
          <w:tcPr>
            <w:tcW w:w="4961" w:type="dxa"/>
          </w:tcPr>
          <w:p w14:paraId="72E83255" w14:textId="77777777" w:rsidR="002E6B8D" w:rsidRPr="00811B1E" w:rsidRDefault="002E6B8D" w:rsidP="002E6B8D">
            <w:pPr>
              <w:pStyle w:val="afa"/>
              <w:ind w:firstLineChars="0" w:firstLine="0"/>
              <w:rPr>
                <w:rFonts w:ascii="Arial" w:hAnsi="Arial" w:cs="Arial"/>
                <w:sz w:val="20"/>
                <w:szCs w:val="20"/>
                <w:rPrChange w:id="370" w:author="cliff.k.h.lam@hsbc.com.hk" w:date="2019-03-11T15:47:00Z">
                  <w:rPr>
                    <w:rFonts w:ascii="Arial" w:hAnsi="Arial" w:cs="Arial"/>
                  </w:rPr>
                </w:rPrChange>
              </w:rPr>
            </w:pPr>
            <w:r w:rsidRPr="00811B1E">
              <w:rPr>
                <w:rFonts w:ascii="Arial" w:hAnsi="Arial" w:cs="Arial"/>
                <w:sz w:val="20"/>
                <w:szCs w:val="20"/>
                <w:rPrChange w:id="371" w:author="cliff.k.h.lam@hsbc.com.hk" w:date="2019-03-11T15:47:00Z">
                  <w:rPr>
                    <w:rFonts w:ascii="Arial" w:hAnsi="Arial" w:cs="Arial"/>
                    <w:kern w:val="0"/>
                    <w:sz w:val="24"/>
                  </w:rPr>
                </w:rPrChange>
              </w:rPr>
              <w:t>1.choose from dropdown list</w:t>
            </w:r>
          </w:p>
          <w:p w14:paraId="50DFEB0D" w14:textId="77777777" w:rsidR="003975CC" w:rsidRPr="00811B1E" w:rsidRDefault="002E6B8D" w:rsidP="002E6B8D">
            <w:pPr>
              <w:pStyle w:val="afa"/>
              <w:ind w:firstLineChars="0" w:firstLine="0"/>
              <w:rPr>
                <w:rFonts w:ascii="Arial" w:hAnsi="Arial" w:cs="Arial"/>
                <w:sz w:val="20"/>
                <w:szCs w:val="20"/>
                <w:rPrChange w:id="372" w:author="cliff.k.h.lam@hsbc.com.hk" w:date="2019-03-11T15:47:00Z">
                  <w:rPr>
                    <w:rFonts w:ascii="Arial" w:hAnsi="Arial" w:cs="Arial"/>
                  </w:rPr>
                </w:rPrChange>
              </w:rPr>
            </w:pPr>
            <w:r w:rsidRPr="00811B1E">
              <w:rPr>
                <w:rFonts w:ascii="Arial" w:hAnsi="Arial" w:cs="Arial"/>
                <w:sz w:val="20"/>
                <w:szCs w:val="20"/>
                <w:rPrChange w:id="373" w:author="cliff.k.h.lam@hsbc.com.hk" w:date="2019-03-11T15:47:00Z">
                  <w:rPr>
                    <w:rFonts w:ascii="Arial" w:hAnsi="Arial" w:cs="Arial"/>
                    <w:kern w:val="0"/>
                    <w:sz w:val="24"/>
                  </w:rPr>
                </w:rPrChange>
              </w:rPr>
              <w:t>2.Master Merchant/Sub Merchant</w:t>
            </w:r>
          </w:p>
        </w:tc>
      </w:tr>
      <w:tr w:rsidR="003975CC" w:rsidRPr="00811B1E" w14:paraId="0CCA297E" w14:textId="77777777" w:rsidTr="005C65FF">
        <w:tc>
          <w:tcPr>
            <w:tcW w:w="3114" w:type="dxa"/>
          </w:tcPr>
          <w:p w14:paraId="497A6991" w14:textId="77777777" w:rsidR="003975CC" w:rsidRPr="00811B1E" w:rsidRDefault="002E6B8D" w:rsidP="002E6B8D">
            <w:pPr>
              <w:pStyle w:val="afa"/>
              <w:ind w:firstLineChars="0" w:firstLine="0"/>
              <w:rPr>
                <w:rFonts w:ascii="Arial" w:hAnsi="Arial" w:cs="Arial"/>
                <w:sz w:val="20"/>
                <w:szCs w:val="20"/>
                <w:rPrChange w:id="374" w:author="cliff.k.h.lam@hsbc.com.hk" w:date="2019-03-11T15:47:00Z">
                  <w:rPr>
                    <w:rFonts w:ascii="Arial" w:hAnsi="Arial" w:cs="Arial"/>
                  </w:rPr>
                </w:rPrChange>
              </w:rPr>
            </w:pPr>
            <w:r w:rsidRPr="00811B1E">
              <w:rPr>
                <w:rFonts w:ascii="Arial" w:hAnsi="Arial" w:cs="Arial"/>
                <w:sz w:val="20"/>
                <w:szCs w:val="20"/>
                <w:rPrChange w:id="375" w:author="cliff.k.h.lam@hsbc.com.hk" w:date="2019-03-11T15:47:00Z">
                  <w:rPr>
                    <w:rFonts w:ascii="Arial" w:hAnsi="Arial" w:cs="Arial"/>
                    <w:kern w:val="0"/>
                    <w:sz w:val="24"/>
                  </w:rPr>
                </w:rPrChange>
              </w:rPr>
              <w:t>Master Merchant ID</w:t>
            </w:r>
          </w:p>
        </w:tc>
        <w:tc>
          <w:tcPr>
            <w:tcW w:w="4961" w:type="dxa"/>
          </w:tcPr>
          <w:p w14:paraId="7830C1C1" w14:textId="77777777" w:rsidR="002E6B8D" w:rsidRPr="00811B1E" w:rsidRDefault="00772B67" w:rsidP="002E6B8D">
            <w:pPr>
              <w:pStyle w:val="afa"/>
              <w:ind w:firstLineChars="0" w:firstLine="0"/>
              <w:rPr>
                <w:rFonts w:ascii="Arial" w:hAnsi="Arial" w:cs="Arial"/>
                <w:sz w:val="20"/>
                <w:szCs w:val="20"/>
                <w:rPrChange w:id="376" w:author="cliff.k.h.lam@hsbc.com.hk" w:date="2019-03-11T15:47:00Z">
                  <w:rPr>
                    <w:rFonts w:ascii="Arial" w:hAnsi="Arial" w:cs="Arial"/>
                  </w:rPr>
                </w:rPrChange>
              </w:rPr>
            </w:pPr>
            <w:r w:rsidRPr="00811B1E">
              <w:rPr>
                <w:rFonts w:ascii="Arial" w:hAnsi="Arial" w:cs="Arial"/>
                <w:sz w:val="20"/>
                <w:szCs w:val="20"/>
                <w:rPrChange w:id="377" w:author="cliff.k.h.lam@hsbc.com.hk" w:date="2019-03-11T15:47:00Z">
                  <w:rPr>
                    <w:rFonts w:ascii="Arial" w:hAnsi="Arial" w:cs="Arial"/>
                    <w:kern w:val="0"/>
                    <w:sz w:val="24"/>
                  </w:rPr>
                </w:rPrChange>
              </w:rPr>
              <w:t>1. it's mandatory if it’s</w:t>
            </w:r>
            <w:r w:rsidR="002E6B8D" w:rsidRPr="00811B1E">
              <w:rPr>
                <w:rFonts w:ascii="Arial" w:hAnsi="Arial" w:cs="Arial"/>
                <w:sz w:val="20"/>
                <w:szCs w:val="20"/>
                <w:rPrChange w:id="378" w:author="cliff.k.h.lam@hsbc.com.hk" w:date="2019-03-11T15:47:00Z">
                  <w:rPr>
                    <w:rFonts w:ascii="Arial" w:hAnsi="Arial" w:cs="Arial"/>
                    <w:kern w:val="0"/>
                    <w:sz w:val="24"/>
                  </w:rPr>
                </w:rPrChange>
              </w:rPr>
              <w:t xml:space="preserve"> sub merchant</w:t>
            </w:r>
          </w:p>
          <w:p w14:paraId="01860067" w14:textId="77777777" w:rsidR="003975CC" w:rsidRPr="00811B1E" w:rsidRDefault="002E6B8D" w:rsidP="002E6B8D">
            <w:pPr>
              <w:pStyle w:val="afa"/>
              <w:ind w:firstLineChars="0" w:firstLine="0"/>
              <w:rPr>
                <w:rFonts w:ascii="Arial" w:hAnsi="Arial" w:cs="Arial"/>
                <w:sz w:val="20"/>
                <w:szCs w:val="20"/>
                <w:rPrChange w:id="379" w:author="cliff.k.h.lam@hsbc.com.hk" w:date="2019-03-11T15:47:00Z">
                  <w:rPr>
                    <w:rFonts w:ascii="Arial" w:hAnsi="Arial" w:cs="Arial"/>
                  </w:rPr>
                </w:rPrChange>
              </w:rPr>
            </w:pPr>
            <w:r w:rsidRPr="00811B1E">
              <w:rPr>
                <w:rFonts w:ascii="Arial" w:hAnsi="Arial" w:cs="Arial"/>
                <w:sz w:val="20"/>
                <w:szCs w:val="20"/>
                <w:rPrChange w:id="380" w:author="cliff.k.h.lam@hsbc.com.hk" w:date="2019-03-11T15:47:00Z">
                  <w:rPr>
                    <w:rFonts w:ascii="Arial" w:hAnsi="Arial" w:cs="Arial"/>
                    <w:kern w:val="0"/>
                    <w:sz w:val="24"/>
                  </w:rPr>
                </w:rPrChange>
              </w:rPr>
              <w:t>2. choose the master merchant id from dropdown list</w:t>
            </w:r>
          </w:p>
        </w:tc>
      </w:tr>
      <w:tr w:rsidR="003975CC" w:rsidRPr="00811B1E" w14:paraId="2416A01B" w14:textId="77777777" w:rsidTr="005C65FF">
        <w:tc>
          <w:tcPr>
            <w:tcW w:w="3114" w:type="dxa"/>
          </w:tcPr>
          <w:p w14:paraId="42A6717C" w14:textId="77777777" w:rsidR="003975CC" w:rsidRPr="00811B1E" w:rsidRDefault="002E6B8D" w:rsidP="002E6B8D">
            <w:pPr>
              <w:pStyle w:val="afa"/>
              <w:ind w:firstLineChars="0" w:firstLine="0"/>
              <w:rPr>
                <w:rFonts w:ascii="Arial" w:hAnsi="Arial" w:cs="Arial"/>
                <w:sz w:val="20"/>
                <w:szCs w:val="20"/>
                <w:rPrChange w:id="381" w:author="cliff.k.h.lam@hsbc.com.hk" w:date="2019-03-11T15:47:00Z">
                  <w:rPr>
                    <w:rFonts w:ascii="Arial" w:hAnsi="Arial" w:cs="Arial"/>
                  </w:rPr>
                </w:rPrChange>
              </w:rPr>
            </w:pPr>
            <w:r w:rsidRPr="00811B1E">
              <w:rPr>
                <w:rFonts w:ascii="Arial" w:hAnsi="Arial" w:cs="Arial"/>
                <w:sz w:val="20"/>
                <w:szCs w:val="20"/>
                <w:rPrChange w:id="382" w:author="cliff.k.h.lam@hsbc.com.hk" w:date="2019-03-11T15:47:00Z">
                  <w:rPr>
                    <w:rFonts w:ascii="Arial" w:hAnsi="Arial" w:cs="Arial"/>
                    <w:kern w:val="0"/>
                    <w:sz w:val="24"/>
                  </w:rPr>
                </w:rPrChange>
              </w:rPr>
              <w:t>Aggregator ID</w:t>
            </w:r>
            <w:r w:rsidR="00C61086" w:rsidRPr="00811B1E">
              <w:rPr>
                <w:rFonts w:ascii="Arial" w:hAnsi="Arial" w:cs="Arial"/>
                <w:sz w:val="20"/>
                <w:szCs w:val="20"/>
                <w:rPrChange w:id="383" w:author="cliff.k.h.lam@hsbc.com.hk" w:date="2019-03-11T15:47:00Z">
                  <w:rPr>
                    <w:rFonts w:ascii="Arial" w:hAnsi="Arial" w:cs="Arial"/>
                    <w:kern w:val="0"/>
                    <w:sz w:val="24"/>
                  </w:rPr>
                </w:rPrChange>
              </w:rPr>
              <w:t>*</w:t>
            </w:r>
          </w:p>
        </w:tc>
        <w:tc>
          <w:tcPr>
            <w:tcW w:w="4961" w:type="dxa"/>
          </w:tcPr>
          <w:p w14:paraId="065C758F" w14:textId="77777777" w:rsidR="003975CC" w:rsidRPr="00811B1E" w:rsidRDefault="002E6B8D" w:rsidP="002E6B8D">
            <w:pPr>
              <w:pStyle w:val="afa"/>
              <w:ind w:firstLineChars="0" w:firstLine="0"/>
              <w:rPr>
                <w:rFonts w:ascii="Arial" w:hAnsi="Arial" w:cs="Arial"/>
                <w:sz w:val="20"/>
                <w:szCs w:val="20"/>
                <w:rPrChange w:id="384" w:author="cliff.k.h.lam@hsbc.com.hk" w:date="2019-03-11T15:47:00Z">
                  <w:rPr>
                    <w:rFonts w:ascii="Arial" w:hAnsi="Arial" w:cs="Arial"/>
                  </w:rPr>
                </w:rPrChange>
              </w:rPr>
            </w:pPr>
            <w:r w:rsidRPr="00811B1E">
              <w:rPr>
                <w:rFonts w:ascii="Arial" w:hAnsi="Arial" w:cs="Arial"/>
                <w:sz w:val="20"/>
                <w:szCs w:val="20"/>
                <w:rPrChange w:id="385" w:author="cliff.k.h.lam@hsbc.com.hk" w:date="2019-03-11T15:47:00Z">
                  <w:rPr>
                    <w:rFonts w:ascii="Arial" w:hAnsi="Arial" w:cs="Arial"/>
                    <w:kern w:val="0"/>
                    <w:sz w:val="24"/>
                  </w:rPr>
                </w:rPrChange>
              </w:rPr>
              <w:t>1.default value(2C2P/DOKU)</w:t>
            </w:r>
          </w:p>
        </w:tc>
      </w:tr>
      <w:tr w:rsidR="002E6B8D" w:rsidRPr="00811B1E" w14:paraId="20CEB040" w14:textId="77777777" w:rsidTr="004D4F7C">
        <w:tblPrEx>
          <w:tblW w:w="8075" w:type="dxa"/>
          <w:tblInd w:w="567" w:type="dxa"/>
          <w:tblPrExChange w:id="386" w:author="Gaoli" w:date="2019-03-13T15:05:00Z">
            <w:tblPrEx>
              <w:tblW w:w="8075" w:type="dxa"/>
              <w:tblInd w:w="567" w:type="dxa"/>
            </w:tblPrEx>
          </w:tblPrExChange>
        </w:tblPrEx>
        <w:trPr>
          <w:trHeight w:val="618"/>
        </w:trPr>
        <w:tc>
          <w:tcPr>
            <w:tcW w:w="3114" w:type="dxa"/>
            <w:tcPrChange w:id="387" w:author="Gaoli" w:date="2019-03-13T15:05:00Z">
              <w:tcPr>
                <w:tcW w:w="3114" w:type="dxa"/>
              </w:tcPr>
            </w:tcPrChange>
          </w:tcPr>
          <w:p w14:paraId="1308E548" w14:textId="77777777" w:rsidR="002E6B8D" w:rsidRPr="00811B1E" w:rsidRDefault="002E6B8D" w:rsidP="002E6B8D">
            <w:pPr>
              <w:pStyle w:val="afa"/>
              <w:ind w:firstLineChars="0" w:firstLine="0"/>
              <w:rPr>
                <w:rFonts w:ascii="Arial" w:hAnsi="Arial" w:cs="Arial"/>
                <w:sz w:val="20"/>
                <w:szCs w:val="20"/>
                <w:rPrChange w:id="388" w:author="cliff.k.h.lam@hsbc.com.hk" w:date="2019-03-11T15:47:00Z">
                  <w:rPr>
                    <w:rFonts w:ascii="Arial" w:hAnsi="Arial" w:cs="Arial"/>
                  </w:rPr>
                </w:rPrChange>
              </w:rPr>
            </w:pPr>
            <w:r w:rsidRPr="00811B1E">
              <w:rPr>
                <w:rFonts w:ascii="Arial" w:hAnsi="Arial" w:cs="Arial"/>
                <w:sz w:val="20"/>
                <w:szCs w:val="20"/>
                <w:rPrChange w:id="389" w:author="cliff.k.h.lam@hsbc.com.hk" w:date="2019-03-11T15:47:00Z">
                  <w:rPr>
                    <w:rFonts w:ascii="Arial" w:hAnsi="Arial" w:cs="Arial"/>
                    <w:kern w:val="0"/>
                    <w:sz w:val="24"/>
                  </w:rPr>
                </w:rPrChange>
              </w:rPr>
              <w:t>Aggregator Charge Method</w:t>
            </w:r>
            <w:r w:rsidR="00C61086" w:rsidRPr="00811B1E">
              <w:rPr>
                <w:rFonts w:ascii="Arial" w:hAnsi="Arial" w:cs="Arial"/>
                <w:sz w:val="20"/>
                <w:szCs w:val="20"/>
                <w:rPrChange w:id="390" w:author="cliff.k.h.lam@hsbc.com.hk" w:date="2019-03-11T15:47:00Z">
                  <w:rPr>
                    <w:rFonts w:ascii="Arial" w:hAnsi="Arial" w:cs="Arial"/>
                    <w:kern w:val="0"/>
                    <w:sz w:val="24"/>
                  </w:rPr>
                </w:rPrChange>
              </w:rPr>
              <w:t>*</w:t>
            </w:r>
          </w:p>
        </w:tc>
        <w:tc>
          <w:tcPr>
            <w:tcW w:w="4961" w:type="dxa"/>
            <w:tcPrChange w:id="391" w:author="Gaoli" w:date="2019-03-13T15:05:00Z">
              <w:tcPr>
                <w:tcW w:w="4961" w:type="dxa"/>
              </w:tcPr>
            </w:tcPrChange>
          </w:tcPr>
          <w:p w14:paraId="5750BAD8" w14:textId="77777777" w:rsidR="002E6B8D" w:rsidRPr="00811B1E" w:rsidRDefault="002E6B8D" w:rsidP="002E6B8D">
            <w:pPr>
              <w:widowControl/>
              <w:jc w:val="left"/>
              <w:rPr>
                <w:rFonts w:ascii="Arial" w:hAnsi="Arial" w:cs="Arial"/>
                <w:sz w:val="20"/>
                <w:szCs w:val="20"/>
                <w:rPrChange w:id="392" w:author="cliff.k.h.lam@hsbc.com.hk" w:date="2019-03-11T15:47:00Z">
                  <w:rPr>
                    <w:rFonts w:ascii="Arial" w:hAnsi="Arial" w:cs="Arial"/>
                  </w:rPr>
                </w:rPrChange>
              </w:rPr>
            </w:pPr>
            <w:r w:rsidRPr="00811B1E">
              <w:rPr>
                <w:rFonts w:ascii="Arial" w:hAnsi="Arial" w:cs="Arial"/>
                <w:sz w:val="20"/>
                <w:szCs w:val="20"/>
                <w:rPrChange w:id="393" w:author="cliff.k.h.lam@hsbc.com.hk" w:date="2019-03-11T15:47:00Z">
                  <w:rPr>
                    <w:rFonts w:ascii="Arial" w:hAnsi="Arial" w:cs="Arial"/>
                  </w:rPr>
                </w:rPrChange>
              </w:rPr>
              <w:t>1.choose from the dropdown list</w:t>
            </w:r>
          </w:p>
          <w:p w14:paraId="4F1CD971" w14:textId="77777777" w:rsidR="002E6B8D" w:rsidRPr="00811B1E" w:rsidRDefault="002E6B8D" w:rsidP="002E6B8D">
            <w:pPr>
              <w:pStyle w:val="afa"/>
              <w:ind w:firstLineChars="0" w:firstLine="0"/>
              <w:rPr>
                <w:rFonts w:ascii="Arial" w:hAnsi="Arial" w:cs="Arial"/>
                <w:sz w:val="20"/>
                <w:szCs w:val="20"/>
                <w:rPrChange w:id="394" w:author="cliff.k.h.lam@hsbc.com.hk" w:date="2019-03-11T15:47:00Z">
                  <w:rPr>
                    <w:rFonts w:ascii="Arial" w:hAnsi="Arial" w:cs="Arial"/>
                  </w:rPr>
                </w:rPrChange>
              </w:rPr>
            </w:pPr>
            <w:r w:rsidRPr="00811B1E">
              <w:rPr>
                <w:rFonts w:ascii="Arial" w:hAnsi="Arial" w:cs="Arial"/>
                <w:sz w:val="20"/>
                <w:szCs w:val="20"/>
                <w:rPrChange w:id="395" w:author="cliff.k.h.lam@hsbc.com.hk" w:date="2019-03-11T15:47:00Z">
                  <w:rPr>
                    <w:rFonts w:ascii="Arial" w:hAnsi="Arial" w:cs="Arial"/>
                    <w:kern w:val="0"/>
                    <w:sz w:val="24"/>
                  </w:rPr>
                </w:rPrChange>
              </w:rPr>
              <w:t>2.only support 'Net' now</w:t>
            </w:r>
          </w:p>
        </w:tc>
      </w:tr>
      <w:tr w:rsidR="002E6B8D" w:rsidRPr="00811B1E" w14:paraId="70F80F51" w14:textId="77777777" w:rsidTr="005C65FF">
        <w:tc>
          <w:tcPr>
            <w:tcW w:w="3114" w:type="dxa"/>
          </w:tcPr>
          <w:p w14:paraId="344C45D1" w14:textId="77777777" w:rsidR="002E6B8D" w:rsidRPr="00811B1E" w:rsidRDefault="002E6B8D" w:rsidP="002E6B8D">
            <w:pPr>
              <w:pStyle w:val="afa"/>
              <w:ind w:firstLineChars="0" w:firstLine="0"/>
              <w:rPr>
                <w:rFonts w:ascii="Arial" w:hAnsi="Arial" w:cs="Arial"/>
                <w:sz w:val="20"/>
                <w:szCs w:val="20"/>
                <w:rPrChange w:id="396" w:author="cliff.k.h.lam@hsbc.com.hk" w:date="2019-03-11T15:47:00Z">
                  <w:rPr>
                    <w:rFonts w:ascii="Arial" w:hAnsi="Arial" w:cs="Arial"/>
                  </w:rPr>
                </w:rPrChange>
              </w:rPr>
            </w:pPr>
            <w:r w:rsidRPr="00811B1E">
              <w:rPr>
                <w:rFonts w:ascii="Arial" w:hAnsi="Arial" w:cs="Arial"/>
                <w:sz w:val="20"/>
                <w:szCs w:val="20"/>
                <w:rPrChange w:id="397" w:author="cliff.k.h.lam@hsbc.com.hk" w:date="2019-03-11T15:47:00Z">
                  <w:rPr>
                    <w:rFonts w:ascii="Arial" w:hAnsi="Arial" w:cs="Arial"/>
                    <w:kern w:val="0"/>
                    <w:sz w:val="24"/>
                  </w:rPr>
                </w:rPrChange>
              </w:rPr>
              <w:t>Aggregator Charge Cycle</w:t>
            </w:r>
            <w:r w:rsidR="00C61086" w:rsidRPr="00811B1E">
              <w:rPr>
                <w:rFonts w:ascii="Arial" w:hAnsi="Arial" w:cs="Arial"/>
                <w:sz w:val="20"/>
                <w:szCs w:val="20"/>
                <w:rPrChange w:id="398" w:author="cliff.k.h.lam@hsbc.com.hk" w:date="2019-03-11T15:47:00Z">
                  <w:rPr>
                    <w:rFonts w:ascii="Arial" w:hAnsi="Arial" w:cs="Arial"/>
                    <w:kern w:val="0"/>
                    <w:sz w:val="24"/>
                  </w:rPr>
                </w:rPrChange>
              </w:rPr>
              <w:t>*</w:t>
            </w:r>
          </w:p>
        </w:tc>
        <w:tc>
          <w:tcPr>
            <w:tcW w:w="4961" w:type="dxa"/>
          </w:tcPr>
          <w:p w14:paraId="6D1F3019" w14:textId="77777777" w:rsidR="002E6B8D" w:rsidRPr="00811B1E" w:rsidRDefault="005C65FF" w:rsidP="002E6B8D">
            <w:pPr>
              <w:widowControl/>
              <w:jc w:val="left"/>
              <w:rPr>
                <w:rFonts w:ascii="Arial" w:hAnsi="Arial" w:cs="Arial"/>
                <w:sz w:val="20"/>
                <w:szCs w:val="20"/>
                <w:rPrChange w:id="399" w:author="cliff.k.h.lam@hsbc.com.hk" w:date="2019-03-11T15:47:00Z">
                  <w:rPr>
                    <w:rFonts w:ascii="Arial" w:hAnsi="Arial" w:cs="Arial"/>
                  </w:rPr>
                </w:rPrChange>
              </w:rPr>
            </w:pPr>
            <w:r w:rsidRPr="00811B1E">
              <w:rPr>
                <w:rFonts w:ascii="Arial" w:hAnsi="Arial" w:cs="Arial"/>
                <w:sz w:val="20"/>
                <w:szCs w:val="20"/>
                <w:rPrChange w:id="400" w:author="cliff.k.h.lam@hsbc.com.hk" w:date="2019-03-11T15:47:00Z">
                  <w:rPr>
                    <w:rFonts w:ascii="Arial" w:hAnsi="Arial" w:cs="Arial"/>
                  </w:rPr>
                </w:rPrChange>
              </w:rPr>
              <w:t xml:space="preserve">1.choose </w:t>
            </w:r>
            <w:r w:rsidR="002E6B8D" w:rsidRPr="00811B1E">
              <w:rPr>
                <w:rFonts w:ascii="Arial" w:hAnsi="Arial" w:cs="Arial"/>
                <w:sz w:val="20"/>
                <w:szCs w:val="20"/>
                <w:rPrChange w:id="401" w:author="cliff.k.h.lam@hsbc.com.hk" w:date="2019-03-11T15:47:00Z">
                  <w:rPr>
                    <w:rFonts w:ascii="Arial" w:hAnsi="Arial" w:cs="Arial"/>
                  </w:rPr>
                </w:rPrChange>
              </w:rPr>
              <w:t>from dropdown list</w:t>
            </w:r>
          </w:p>
          <w:p w14:paraId="608532BB" w14:textId="77777777" w:rsidR="002E6B8D" w:rsidRPr="00811B1E" w:rsidRDefault="002E6B8D" w:rsidP="002E6B8D">
            <w:pPr>
              <w:widowControl/>
              <w:jc w:val="left"/>
              <w:rPr>
                <w:rFonts w:ascii="Arial" w:hAnsi="Arial" w:cs="Arial"/>
                <w:sz w:val="20"/>
                <w:szCs w:val="20"/>
                <w:rPrChange w:id="402" w:author="cliff.k.h.lam@hsbc.com.hk" w:date="2019-03-11T15:47:00Z">
                  <w:rPr>
                    <w:rFonts w:ascii="Arial" w:hAnsi="Arial" w:cs="Arial"/>
                  </w:rPr>
                </w:rPrChange>
              </w:rPr>
            </w:pPr>
            <w:r w:rsidRPr="00811B1E">
              <w:rPr>
                <w:rFonts w:ascii="Arial" w:hAnsi="Arial" w:cs="Arial"/>
                <w:sz w:val="20"/>
                <w:szCs w:val="20"/>
                <w:rPrChange w:id="403" w:author="cliff.k.h.lam@hsbc.com.hk" w:date="2019-03-11T15:47:00Z">
                  <w:rPr>
                    <w:rFonts w:ascii="Arial" w:hAnsi="Arial" w:cs="Arial"/>
                  </w:rPr>
                </w:rPrChange>
              </w:rPr>
              <w:t>2. Daily/Monthly</w:t>
            </w:r>
          </w:p>
        </w:tc>
      </w:tr>
      <w:tr w:rsidR="002E6B8D" w:rsidRPr="00811B1E" w14:paraId="1CE94B8D" w14:textId="77777777" w:rsidTr="005C65FF">
        <w:tc>
          <w:tcPr>
            <w:tcW w:w="3114" w:type="dxa"/>
          </w:tcPr>
          <w:p w14:paraId="77707907" w14:textId="77777777" w:rsidR="002E6B8D" w:rsidRPr="00811B1E" w:rsidRDefault="002E6B8D" w:rsidP="002E6B8D">
            <w:pPr>
              <w:pStyle w:val="afa"/>
              <w:ind w:firstLineChars="0" w:firstLine="0"/>
              <w:rPr>
                <w:rFonts w:ascii="Arial" w:hAnsi="Arial" w:cs="Arial"/>
                <w:sz w:val="20"/>
                <w:szCs w:val="20"/>
                <w:rPrChange w:id="404" w:author="cliff.k.h.lam@hsbc.com.hk" w:date="2019-03-11T15:47:00Z">
                  <w:rPr>
                    <w:rFonts w:ascii="Arial" w:hAnsi="Arial" w:cs="Arial"/>
                  </w:rPr>
                </w:rPrChange>
              </w:rPr>
            </w:pPr>
            <w:r w:rsidRPr="00811B1E">
              <w:rPr>
                <w:rFonts w:ascii="Arial" w:hAnsi="Arial" w:cs="Arial"/>
                <w:sz w:val="20"/>
                <w:szCs w:val="20"/>
                <w:rPrChange w:id="405" w:author="cliff.k.h.lam@hsbc.com.hk" w:date="2019-03-11T15:47:00Z">
                  <w:rPr>
                    <w:rFonts w:ascii="Arial" w:hAnsi="Arial" w:cs="Arial"/>
                    <w:kern w:val="0"/>
                    <w:sz w:val="24"/>
                  </w:rPr>
                </w:rPrChange>
              </w:rPr>
              <w:t>Settlement Account*</w:t>
            </w:r>
          </w:p>
        </w:tc>
        <w:tc>
          <w:tcPr>
            <w:tcW w:w="4961" w:type="dxa"/>
          </w:tcPr>
          <w:p w14:paraId="30E0033F" w14:textId="77777777" w:rsidR="002E6B8D" w:rsidRPr="00811B1E" w:rsidRDefault="002E6B8D" w:rsidP="002E6B8D">
            <w:pPr>
              <w:widowControl/>
              <w:jc w:val="left"/>
              <w:rPr>
                <w:rFonts w:ascii="Arial" w:hAnsi="Arial" w:cs="Arial"/>
                <w:sz w:val="20"/>
                <w:szCs w:val="20"/>
                <w:rPrChange w:id="406" w:author="cliff.k.h.lam@hsbc.com.hk" w:date="2019-03-11T15:47:00Z">
                  <w:rPr>
                    <w:rFonts w:ascii="Arial" w:hAnsi="Arial" w:cs="Arial"/>
                  </w:rPr>
                </w:rPrChange>
              </w:rPr>
            </w:pPr>
            <w:r w:rsidRPr="00811B1E">
              <w:rPr>
                <w:rFonts w:ascii="Arial" w:hAnsi="Arial" w:cs="Arial"/>
                <w:sz w:val="20"/>
                <w:szCs w:val="20"/>
                <w:rPrChange w:id="407" w:author="cliff.k.h.lam@hsbc.com.hk" w:date="2019-03-11T15:47:00Z">
                  <w:rPr>
                    <w:rFonts w:ascii="Arial" w:hAnsi="Arial" w:cs="Arial"/>
                  </w:rPr>
                </w:rPrChange>
              </w:rPr>
              <w:t>12 digits</w:t>
            </w:r>
            <w:r w:rsidR="005C65FF" w:rsidRPr="00811B1E">
              <w:rPr>
                <w:rFonts w:ascii="Arial" w:hAnsi="Arial" w:cs="Arial"/>
                <w:sz w:val="20"/>
                <w:szCs w:val="20"/>
                <w:rPrChange w:id="408" w:author="cliff.k.h.lam@hsbc.com.hk" w:date="2019-03-11T15:47:00Z">
                  <w:rPr>
                    <w:rFonts w:ascii="Arial" w:hAnsi="Arial" w:cs="Arial"/>
                  </w:rPr>
                </w:rPrChange>
              </w:rPr>
              <w:t>, by inputting settlement account and click search, system will send ‘settlement account’ to HUB to query account information</w:t>
            </w:r>
          </w:p>
        </w:tc>
      </w:tr>
      <w:tr w:rsidR="002E6B8D" w:rsidRPr="00811B1E" w14:paraId="2F26B837" w14:textId="77777777" w:rsidTr="005C65FF">
        <w:tc>
          <w:tcPr>
            <w:tcW w:w="3114" w:type="dxa"/>
          </w:tcPr>
          <w:p w14:paraId="3D041486" w14:textId="77777777" w:rsidR="002E6B8D" w:rsidRPr="00811B1E" w:rsidRDefault="00C61086" w:rsidP="002E6B8D">
            <w:pPr>
              <w:pStyle w:val="afa"/>
              <w:ind w:firstLineChars="0" w:firstLine="0"/>
              <w:rPr>
                <w:rFonts w:ascii="Arial" w:hAnsi="Arial" w:cs="Arial"/>
                <w:sz w:val="20"/>
                <w:szCs w:val="20"/>
                <w:rPrChange w:id="409" w:author="cliff.k.h.lam@hsbc.com.hk" w:date="2019-03-11T15:47:00Z">
                  <w:rPr>
                    <w:rFonts w:ascii="Arial" w:hAnsi="Arial" w:cs="Arial"/>
                  </w:rPr>
                </w:rPrChange>
              </w:rPr>
            </w:pPr>
            <w:r w:rsidRPr="00811B1E">
              <w:rPr>
                <w:rFonts w:ascii="Arial" w:hAnsi="Arial" w:cs="Arial"/>
                <w:sz w:val="20"/>
                <w:szCs w:val="20"/>
                <w:rPrChange w:id="410" w:author="cliff.k.h.lam@hsbc.com.hk" w:date="2019-03-11T15:47:00Z">
                  <w:rPr>
                    <w:rFonts w:ascii="Arial" w:hAnsi="Arial" w:cs="Arial"/>
                    <w:kern w:val="0"/>
                    <w:sz w:val="24"/>
                  </w:rPr>
                </w:rPrChange>
              </w:rPr>
              <w:lastRenderedPageBreak/>
              <w:t>Charge Settlement Account*</w:t>
            </w:r>
          </w:p>
        </w:tc>
        <w:tc>
          <w:tcPr>
            <w:tcW w:w="4961" w:type="dxa"/>
          </w:tcPr>
          <w:p w14:paraId="60942A46" w14:textId="77777777" w:rsidR="002E6B8D" w:rsidRPr="00811B1E" w:rsidRDefault="005C65FF" w:rsidP="00772B67">
            <w:pPr>
              <w:widowControl/>
              <w:jc w:val="left"/>
              <w:rPr>
                <w:rFonts w:ascii="Arial" w:hAnsi="Arial" w:cs="Arial"/>
                <w:sz w:val="20"/>
                <w:szCs w:val="20"/>
                <w:rPrChange w:id="411" w:author="cliff.k.h.lam@hsbc.com.hk" w:date="2019-03-11T15:47:00Z">
                  <w:rPr>
                    <w:rFonts w:ascii="Arial" w:hAnsi="Arial" w:cs="Arial"/>
                  </w:rPr>
                </w:rPrChange>
              </w:rPr>
            </w:pPr>
            <w:r w:rsidRPr="00811B1E">
              <w:rPr>
                <w:rFonts w:ascii="Arial" w:hAnsi="Arial" w:cs="Arial"/>
                <w:sz w:val="20"/>
                <w:szCs w:val="20"/>
                <w:rPrChange w:id="412" w:author="cliff.k.h.lam@hsbc.com.hk" w:date="2019-03-11T15:47:00Z">
                  <w:rPr>
                    <w:rFonts w:ascii="Arial" w:hAnsi="Arial" w:cs="Arial"/>
                  </w:rPr>
                </w:rPrChange>
              </w:rPr>
              <w:t xml:space="preserve">12 digits, </w:t>
            </w:r>
            <w:r w:rsidR="00772B67" w:rsidRPr="00811B1E">
              <w:rPr>
                <w:rFonts w:ascii="Arial" w:hAnsi="Arial" w:cs="Arial"/>
                <w:sz w:val="20"/>
                <w:szCs w:val="20"/>
                <w:rPrChange w:id="413" w:author="cliff.k.h.lam@hsbc.com.hk" w:date="2019-03-11T15:47:00Z">
                  <w:rPr>
                    <w:rFonts w:ascii="Arial" w:hAnsi="Arial" w:cs="Arial"/>
                  </w:rPr>
                </w:rPrChange>
              </w:rPr>
              <w:t xml:space="preserve">by inputting </w:t>
            </w:r>
            <w:r w:rsidRPr="00811B1E">
              <w:rPr>
                <w:rFonts w:ascii="Arial" w:hAnsi="Arial" w:cs="Arial"/>
                <w:sz w:val="20"/>
                <w:szCs w:val="20"/>
                <w:rPrChange w:id="414" w:author="cliff.k.h.lam@hsbc.com.hk" w:date="2019-03-11T15:47:00Z">
                  <w:rPr>
                    <w:rFonts w:ascii="Arial" w:hAnsi="Arial" w:cs="Arial"/>
                  </w:rPr>
                </w:rPrChange>
              </w:rPr>
              <w:t>account and click search, system will send ‘settlement account’ to HUB to query account information</w:t>
            </w:r>
          </w:p>
        </w:tc>
      </w:tr>
      <w:tr w:rsidR="00C61086" w:rsidRPr="00811B1E" w14:paraId="4BA885D7" w14:textId="77777777" w:rsidTr="005C65FF">
        <w:tc>
          <w:tcPr>
            <w:tcW w:w="3114" w:type="dxa"/>
          </w:tcPr>
          <w:p w14:paraId="7B75E853" w14:textId="77777777" w:rsidR="00C61086" w:rsidRPr="00811B1E" w:rsidRDefault="005C65FF" w:rsidP="002E6B8D">
            <w:pPr>
              <w:pStyle w:val="afa"/>
              <w:ind w:firstLineChars="0" w:firstLine="0"/>
              <w:rPr>
                <w:rFonts w:ascii="Arial" w:hAnsi="Arial" w:cs="Arial"/>
                <w:sz w:val="20"/>
                <w:szCs w:val="20"/>
                <w:rPrChange w:id="415" w:author="cliff.k.h.lam@hsbc.com.hk" w:date="2019-03-11T15:47:00Z">
                  <w:rPr>
                    <w:rFonts w:ascii="Arial" w:hAnsi="Arial" w:cs="Arial"/>
                  </w:rPr>
                </w:rPrChange>
              </w:rPr>
            </w:pPr>
            <w:commentRangeStart w:id="416"/>
            <w:r w:rsidRPr="00811B1E">
              <w:rPr>
                <w:rFonts w:ascii="Arial" w:hAnsi="Arial" w:cs="Arial"/>
                <w:sz w:val="20"/>
                <w:szCs w:val="20"/>
                <w:rPrChange w:id="417" w:author="cliff.k.h.lam@hsbc.com.hk" w:date="2019-03-11T15:47:00Z">
                  <w:rPr>
                    <w:rFonts w:ascii="Arial" w:hAnsi="Arial" w:cs="Arial"/>
                    <w:kern w:val="0"/>
                    <w:sz w:val="24"/>
                  </w:rPr>
                </w:rPrChange>
              </w:rPr>
              <w:t xml:space="preserve">Settlement </w:t>
            </w:r>
            <w:r w:rsidR="00C61086" w:rsidRPr="00811B1E">
              <w:rPr>
                <w:rFonts w:ascii="Arial" w:hAnsi="Arial" w:cs="Arial"/>
                <w:sz w:val="20"/>
                <w:szCs w:val="20"/>
                <w:rPrChange w:id="418" w:author="cliff.k.h.lam@hsbc.com.hk" w:date="2019-03-11T15:47:00Z">
                  <w:rPr>
                    <w:rFonts w:ascii="Arial" w:hAnsi="Arial" w:cs="Arial"/>
                    <w:kern w:val="0"/>
                    <w:sz w:val="24"/>
                  </w:rPr>
                </w:rPrChange>
              </w:rPr>
              <w:t>Account Currency</w:t>
            </w:r>
            <w:commentRangeEnd w:id="416"/>
            <w:r w:rsidR="00AE0C78" w:rsidRPr="00811B1E">
              <w:rPr>
                <w:rStyle w:val="a7"/>
                <w:rFonts w:ascii="Arial" w:hAnsi="Arial" w:cs="Arial"/>
                <w:sz w:val="20"/>
                <w:szCs w:val="20"/>
                <w:rPrChange w:id="419" w:author="cliff.k.h.lam@hsbc.com.hk" w:date="2019-03-11T15:47:00Z">
                  <w:rPr>
                    <w:rStyle w:val="a7"/>
                    <w:kern w:val="0"/>
                  </w:rPr>
                </w:rPrChange>
              </w:rPr>
              <w:commentReference w:id="416"/>
            </w:r>
            <w:r w:rsidR="00C61086" w:rsidRPr="00811B1E">
              <w:rPr>
                <w:rFonts w:ascii="Arial" w:hAnsi="Arial" w:cs="Arial"/>
                <w:sz w:val="20"/>
                <w:szCs w:val="20"/>
                <w:rPrChange w:id="420" w:author="cliff.k.h.lam@hsbc.com.hk" w:date="2019-03-11T15:47:00Z">
                  <w:rPr>
                    <w:rFonts w:ascii="Arial" w:hAnsi="Arial" w:cs="Arial"/>
                    <w:kern w:val="0"/>
                    <w:sz w:val="24"/>
                  </w:rPr>
                </w:rPrChange>
              </w:rPr>
              <w:t>*</w:t>
            </w:r>
          </w:p>
        </w:tc>
        <w:tc>
          <w:tcPr>
            <w:tcW w:w="4961" w:type="dxa"/>
          </w:tcPr>
          <w:p w14:paraId="755EA9E4" w14:textId="0A00847F" w:rsidR="00C61086" w:rsidRPr="00811B1E" w:rsidRDefault="005C65FF" w:rsidP="00633995">
            <w:pPr>
              <w:widowControl/>
              <w:jc w:val="left"/>
              <w:rPr>
                <w:rFonts w:ascii="Arial" w:hAnsi="Arial" w:cs="Arial"/>
                <w:sz w:val="20"/>
                <w:szCs w:val="20"/>
                <w:rPrChange w:id="421" w:author="cliff.k.h.lam@hsbc.com.hk" w:date="2019-03-11T15:47:00Z">
                  <w:rPr>
                    <w:rFonts w:ascii="Arial" w:hAnsi="Arial" w:cs="Arial"/>
                  </w:rPr>
                </w:rPrChange>
              </w:rPr>
            </w:pPr>
            <w:r w:rsidRPr="00811B1E">
              <w:rPr>
                <w:rFonts w:ascii="Arial" w:hAnsi="Arial" w:cs="Arial"/>
                <w:sz w:val="20"/>
                <w:szCs w:val="20"/>
                <w:rPrChange w:id="422" w:author="cliff.k.h.lam@hsbc.com.hk" w:date="2019-03-11T15:47:00Z">
                  <w:rPr>
                    <w:rFonts w:ascii="Arial" w:hAnsi="Arial" w:cs="Arial"/>
                  </w:rPr>
                </w:rPrChange>
              </w:rPr>
              <w:t>choose the l</w:t>
            </w:r>
            <w:r w:rsidR="00C61086" w:rsidRPr="00811B1E">
              <w:rPr>
                <w:rFonts w:ascii="Arial" w:hAnsi="Arial" w:cs="Arial"/>
                <w:sz w:val="20"/>
                <w:szCs w:val="20"/>
                <w:rPrChange w:id="423" w:author="cliff.k.h.lam@hsbc.com.hk" w:date="2019-03-11T15:47:00Z">
                  <w:rPr>
                    <w:rFonts w:ascii="Arial" w:hAnsi="Arial" w:cs="Arial"/>
                  </w:rPr>
                </w:rPrChange>
              </w:rPr>
              <w:t>ocal currency from drop down list</w:t>
            </w:r>
          </w:p>
        </w:tc>
      </w:tr>
      <w:tr w:rsidR="00E420FC" w:rsidRPr="00811B1E" w14:paraId="45521A12" w14:textId="77777777" w:rsidTr="005C65FF">
        <w:tc>
          <w:tcPr>
            <w:tcW w:w="3114" w:type="dxa"/>
          </w:tcPr>
          <w:p w14:paraId="1B23663E" w14:textId="77777777" w:rsidR="00E420FC" w:rsidRPr="00811B1E" w:rsidRDefault="00E420FC" w:rsidP="00E420FC">
            <w:pPr>
              <w:pStyle w:val="afa"/>
              <w:ind w:firstLineChars="0" w:firstLine="0"/>
              <w:rPr>
                <w:rFonts w:ascii="Arial" w:hAnsi="Arial" w:cs="Arial"/>
                <w:sz w:val="20"/>
                <w:szCs w:val="20"/>
                <w:rPrChange w:id="424" w:author="cliff.k.h.lam@hsbc.com.hk" w:date="2019-03-11T15:47:00Z">
                  <w:rPr>
                    <w:rFonts w:ascii="Arial" w:hAnsi="Arial" w:cs="Arial"/>
                  </w:rPr>
                </w:rPrChange>
              </w:rPr>
            </w:pPr>
            <w:r w:rsidRPr="00811B1E">
              <w:rPr>
                <w:rFonts w:ascii="Arial" w:hAnsi="Arial" w:cs="Arial"/>
                <w:sz w:val="20"/>
                <w:szCs w:val="20"/>
                <w:rPrChange w:id="425" w:author="cliff.k.h.lam@hsbc.com.hk" w:date="2019-03-11T15:47:00Z">
                  <w:rPr>
                    <w:rFonts w:ascii="Arial" w:hAnsi="Arial" w:cs="Arial"/>
                    <w:kern w:val="0"/>
                    <w:sz w:val="24"/>
                  </w:rPr>
                </w:rPrChange>
              </w:rPr>
              <w:t>Shared Key</w:t>
            </w:r>
          </w:p>
        </w:tc>
        <w:tc>
          <w:tcPr>
            <w:tcW w:w="4961" w:type="dxa"/>
          </w:tcPr>
          <w:p w14:paraId="381629E5" w14:textId="77777777" w:rsidR="00E420FC" w:rsidRPr="00811B1E" w:rsidRDefault="00E420FC" w:rsidP="00E420FC">
            <w:pPr>
              <w:widowControl/>
              <w:jc w:val="left"/>
              <w:rPr>
                <w:rFonts w:ascii="Arial" w:hAnsi="Arial" w:cs="Arial"/>
                <w:sz w:val="20"/>
                <w:szCs w:val="20"/>
                <w:rPrChange w:id="426" w:author="cliff.k.h.lam@hsbc.com.hk" w:date="2019-03-11T15:47:00Z">
                  <w:rPr>
                    <w:rFonts w:ascii="Arial" w:hAnsi="Arial" w:cs="Arial"/>
                  </w:rPr>
                </w:rPrChange>
              </w:rPr>
            </w:pPr>
            <w:r w:rsidRPr="00811B1E">
              <w:rPr>
                <w:rFonts w:ascii="Arial" w:hAnsi="Arial" w:cs="Arial"/>
                <w:sz w:val="20"/>
                <w:szCs w:val="20"/>
                <w:rPrChange w:id="427" w:author="cliff.k.h.lam@hsbc.com.hk" w:date="2019-03-11T15:47:00Z">
                  <w:rPr>
                    <w:rFonts w:ascii="Arial" w:hAnsi="Arial" w:cs="Arial"/>
                  </w:rPr>
                </w:rPrChange>
              </w:rPr>
              <w:t>Mandatory field for user to input. Shared Key is an agreed serial code between DCMS and Aggregator for transaction signature key.</w:t>
            </w:r>
          </w:p>
        </w:tc>
      </w:tr>
      <w:tr w:rsidR="00E420FC" w:rsidRPr="00811B1E" w14:paraId="1DD7C701" w14:textId="77777777" w:rsidTr="005C65FF">
        <w:tc>
          <w:tcPr>
            <w:tcW w:w="3114" w:type="dxa"/>
          </w:tcPr>
          <w:p w14:paraId="79BF033F" w14:textId="77777777" w:rsidR="00E420FC" w:rsidRPr="00811B1E" w:rsidRDefault="00E420FC" w:rsidP="00E420FC">
            <w:pPr>
              <w:pStyle w:val="afa"/>
              <w:ind w:firstLineChars="0" w:firstLine="0"/>
              <w:rPr>
                <w:rFonts w:ascii="Arial" w:hAnsi="Arial" w:cs="Arial"/>
                <w:sz w:val="20"/>
                <w:szCs w:val="20"/>
                <w:rPrChange w:id="428" w:author="cliff.k.h.lam@hsbc.com.hk" w:date="2019-03-11T15:47:00Z">
                  <w:rPr>
                    <w:rFonts w:ascii="Arial" w:hAnsi="Arial" w:cs="Arial"/>
                  </w:rPr>
                </w:rPrChange>
              </w:rPr>
            </w:pPr>
            <w:r w:rsidRPr="00811B1E">
              <w:rPr>
                <w:rFonts w:ascii="Arial" w:hAnsi="Arial" w:cs="Arial"/>
                <w:sz w:val="20"/>
                <w:szCs w:val="20"/>
                <w:rPrChange w:id="429" w:author="cliff.k.h.lam@hsbc.com.hk" w:date="2019-03-11T15:47:00Z">
                  <w:rPr>
                    <w:rFonts w:ascii="Arial" w:hAnsi="Arial" w:cs="Arial"/>
                    <w:kern w:val="0"/>
                    <w:sz w:val="24"/>
                  </w:rPr>
                </w:rPrChange>
              </w:rPr>
              <w:t>Report*</w:t>
            </w:r>
          </w:p>
        </w:tc>
        <w:tc>
          <w:tcPr>
            <w:tcW w:w="4961" w:type="dxa"/>
          </w:tcPr>
          <w:p w14:paraId="2FEC7881" w14:textId="77777777" w:rsidR="00E420FC" w:rsidRPr="00811B1E" w:rsidRDefault="00E420FC" w:rsidP="00EC20FB">
            <w:pPr>
              <w:widowControl/>
              <w:jc w:val="left"/>
              <w:rPr>
                <w:rFonts w:ascii="Arial" w:hAnsi="Arial" w:cs="Arial"/>
                <w:sz w:val="20"/>
                <w:szCs w:val="20"/>
                <w:rPrChange w:id="430" w:author="cliff.k.h.lam@hsbc.com.hk" w:date="2019-03-11T15:47:00Z">
                  <w:rPr>
                    <w:rFonts w:ascii="Arial" w:hAnsi="Arial" w:cs="Arial"/>
                  </w:rPr>
                </w:rPrChange>
              </w:rPr>
            </w:pPr>
            <w:r w:rsidRPr="00811B1E">
              <w:rPr>
                <w:rFonts w:ascii="Arial" w:hAnsi="Arial" w:cs="Arial"/>
                <w:sz w:val="20"/>
                <w:szCs w:val="20"/>
                <w:rPrChange w:id="431" w:author="cliff.k.h.lam@hsbc.com.hk" w:date="2019-03-11T15:47:00Z">
                  <w:rPr>
                    <w:rFonts w:ascii="Arial" w:hAnsi="Arial" w:cs="Arial"/>
                  </w:rPr>
                </w:rPrChange>
              </w:rPr>
              <w:t xml:space="preserve">select at least one </w:t>
            </w:r>
          </w:p>
        </w:tc>
      </w:tr>
      <w:tr w:rsidR="00E420FC" w:rsidRPr="00811B1E" w14:paraId="422DFE00" w14:textId="77777777" w:rsidTr="005C65FF">
        <w:tc>
          <w:tcPr>
            <w:tcW w:w="3114" w:type="dxa"/>
          </w:tcPr>
          <w:p w14:paraId="79FA388B" w14:textId="77777777" w:rsidR="00E420FC" w:rsidRPr="00811B1E" w:rsidRDefault="00E420FC" w:rsidP="00E420FC">
            <w:pPr>
              <w:pStyle w:val="afa"/>
              <w:ind w:firstLineChars="0" w:firstLine="0"/>
              <w:rPr>
                <w:rFonts w:ascii="Arial" w:hAnsi="Arial" w:cs="Arial"/>
                <w:sz w:val="20"/>
                <w:szCs w:val="20"/>
                <w:rPrChange w:id="432" w:author="cliff.k.h.lam@hsbc.com.hk" w:date="2019-03-11T15:47:00Z">
                  <w:rPr>
                    <w:rFonts w:ascii="Arial" w:hAnsi="Arial" w:cs="Arial"/>
                  </w:rPr>
                </w:rPrChange>
              </w:rPr>
            </w:pPr>
            <w:r w:rsidRPr="00811B1E">
              <w:rPr>
                <w:rFonts w:ascii="Arial" w:hAnsi="Arial" w:cs="Arial"/>
                <w:sz w:val="20"/>
                <w:szCs w:val="20"/>
                <w:rPrChange w:id="433" w:author="cliff.k.h.lam@hsbc.com.hk" w:date="2019-03-11T15:47:00Z">
                  <w:rPr>
                    <w:rFonts w:ascii="Arial" w:hAnsi="Arial" w:cs="Arial"/>
                    <w:kern w:val="0"/>
                    <w:sz w:val="24"/>
                  </w:rPr>
                </w:rPrChange>
              </w:rPr>
              <w:t>Report Format*</w:t>
            </w:r>
          </w:p>
        </w:tc>
        <w:tc>
          <w:tcPr>
            <w:tcW w:w="4961" w:type="dxa"/>
          </w:tcPr>
          <w:p w14:paraId="0F581BC5" w14:textId="77777777" w:rsidR="00E420FC" w:rsidRPr="00811B1E" w:rsidRDefault="00E420FC" w:rsidP="00EC20FB">
            <w:pPr>
              <w:widowControl/>
              <w:jc w:val="left"/>
              <w:rPr>
                <w:rFonts w:ascii="Arial" w:hAnsi="Arial" w:cs="Arial"/>
                <w:sz w:val="20"/>
                <w:szCs w:val="20"/>
                <w:rPrChange w:id="434" w:author="cliff.k.h.lam@hsbc.com.hk" w:date="2019-03-11T15:47:00Z">
                  <w:rPr>
                    <w:rFonts w:ascii="Arial" w:hAnsi="Arial" w:cs="Arial"/>
                  </w:rPr>
                </w:rPrChange>
              </w:rPr>
            </w:pPr>
            <w:r w:rsidRPr="00811B1E">
              <w:rPr>
                <w:rFonts w:ascii="Arial" w:hAnsi="Arial" w:cs="Arial"/>
                <w:sz w:val="20"/>
                <w:szCs w:val="20"/>
                <w:rPrChange w:id="435" w:author="cliff.k.h.lam@hsbc.com.hk" w:date="2019-03-11T15:47:00Z">
                  <w:rPr>
                    <w:rFonts w:ascii="Arial" w:hAnsi="Arial" w:cs="Arial"/>
                  </w:rPr>
                </w:rPrChange>
              </w:rPr>
              <w:t>select at least one</w:t>
            </w:r>
          </w:p>
        </w:tc>
      </w:tr>
      <w:tr w:rsidR="00E420FC" w:rsidRPr="00811B1E" w14:paraId="027B00B9" w14:textId="77777777" w:rsidTr="005C65FF">
        <w:tc>
          <w:tcPr>
            <w:tcW w:w="3114" w:type="dxa"/>
          </w:tcPr>
          <w:p w14:paraId="797630FF" w14:textId="77777777" w:rsidR="00E420FC" w:rsidRPr="00811B1E" w:rsidRDefault="00E420FC" w:rsidP="00E420FC">
            <w:pPr>
              <w:pStyle w:val="afa"/>
              <w:ind w:firstLineChars="0" w:firstLine="0"/>
              <w:rPr>
                <w:rFonts w:ascii="Arial" w:hAnsi="Arial" w:cs="Arial"/>
                <w:sz w:val="20"/>
                <w:szCs w:val="20"/>
                <w:rPrChange w:id="436" w:author="cliff.k.h.lam@hsbc.com.hk" w:date="2019-03-11T15:47:00Z">
                  <w:rPr>
                    <w:rFonts w:ascii="Arial" w:hAnsi="Arial" w:cs="Arial"/>
                  </w:rPr>
                </w:rPrChange>
              </w:rPr>
            </w:pPr>
            <w:r w:rsidRPr="00811B1E">
              <w:rPr>
                <w:rFonts w:ascii="Arial" w:hAnsi="Arial" w:cs="Arial"/>
                <w:sz w:val="20"/>
                <w:szCs w:val="20"/>
                <w:rPrChange w:id="437" w:author="cliff.k.h.lam@hsbc.com.hk" w:date="2019-03-11T15:47:00Z">
                  <w:rPr>
                    <w:rFonts w:ascii="Arial" w:hAnsi="Arial" w:cs="Arial"/>
                    <w:kern w:val="0"/>
                    <w:sz w:val="24"/>
                  </w:rPr>
                </w:rPrChange>
              </w:rPr>
              <w:t>Report Delivery Channel*</w:t>
            </w:r>
          </w:p>
        </w:tc>
        <w:tc>
          <w:tcPr>
            <w:tcW w:w="4961" w:type="dxa"/>
          </w:tcPr>
          <w:p w14:paraId="46428F29" w14:textId="77777777" w:rsidR="00E420FC" w:rsidRPr="00811B1E" w:rsidRDefault="00E420FC" w:rsidP="00EC20FB">
            <w:pPr>
              <w:widowControl/>
              <w:jc w:val="left"/>
              <w:rPr>
                <w:rFonts w:ascii="Arial" w:hAnsi="Arial" w:cs="Arial"/>
                <w:sz w:val="20"/>
                <w:szCs w:val="20"/>
                <w:rPrChange w:id="438" w:author="cliff.k.h.lam@hsbc.com.hk" w:date="2019-03-11T15:47:00Z">
                  <w:rPr>
                    <w:rFonts w:ascii="Arial" w:hAnsi="Arial" w:cs="Arial"/>
                  </w:rPr>
                </w:rPrChange>
              </w:rPr>
            </w:pPr>
            <w:r w:rsidRPr="00811B1E">
              <w:rPr>
                <w:rFonts w:ascii="Arial" w:hAnsi="Arial" w:cs="Arial"/>
                <w:sz w:val="20"/>
                <w:szCs w:val="20"/>
                <w:rPrChange w:id="439" w:author="cliff.k.h.lam@hsbc.com.hk" w:date="2019-03-11T15:47:00Z">
                  <w:rPr>
                    <w:rFonts w:ascii="Arial" w:hAnsi="Arial" w:cs="Arial"/>
                  </w:rPr>
                </w:rPrChange>
              </w:rPr>
              <w:t xml:space="preserve">select at least one </w:t>
            </w:r>
          </w:p>
        </w:tc>
      </w:tr>
      <w:tr w:rsidR="00855667" w:rsidRPr="00811B1E" w14:paraId="04910748" w14:textId="77777777" w:rsidTr="005C65FF">
        <w:tc>
          <w:tcPr>
            <w:tcW w:w="3114" w:type="dxa"/>
          </w:tcPr>
          <w:p w14:paraId="43D7711B" w14:textId="77777777" w:rsidR="00855667" w:rsidRPr="00811B1E" w:rsidRDefault="00855667" w:rsidP="00E420FC">
            <w:pPr>
              <w:pStyle w:val="afa"/>
              <w:ind w:firstLineChars="0" w:firstLine="0"/>
              <w:rPr>
                <w:rFonts w:ascii="Arial" w:hAnsi="Arial" w:cs="Arial"/>
                <w:sz w:val="20"/>
                <w:szCs w:val="20"/>
                <w:rPrChange w:id="440" w:author="cliff.k.h.lam@hsbc.com.hk" w:date="2019-03-11T15:47:00Z">
                  <w:rPr>
                    <w:rFonts w:ascii="Arial" w:hAnsi="Arial" w:cs="Arial"/>
                  </w:rPr>
                </w:rPrChange>
              </w:rPr>
            </w:pPr>
            <w:r w:rsidRPr="00811B1E">
              <w:rPr>
                <w:rFonts w:ascii="Arial" w:hAnsi="Arial" w:cs="Arial"/>
                <w:sz w:val="20"/>
                <w:szCs w:val="20"/>
                <w:rPrChange w:id="441" w:author="cliff.k.h.lam@hsbc.com.hk" w:date="2019-03-11T15:47:00Z">
                  <w:rPr>
                    <w:rFonts w:ascii="Arial" w:hAnsi="Arial" w:cs="Arial"/>
                    <w:kern w:val="0"/>
                    <w:sz w:val="24"/>
                  </w:rPr>
                </w:rPrChange>
              </w:rPr>
              <w:t>Detail report generation time</w:t>
            </w:r>
          </w:p>
        </w:tc>
        <w:tc>
          <w:tcPr>
            <w:tcW w:w="4961" w:type="dxa"/>
          </w:tcPr>
          <w:p w14:paraId="3B1ADF9E" w14:textId="5A9C27F2" w:rsidR="005E48C8" w:rsidRPr="00811B1E" w:rsidRDefault="00811B1E" w:rsidP="00882D7F">
            <w:pPr>
              <w:widowControl/>
              <w:jc w:val="left"/>
              <w:rPr>
                <w:rFonts w:ascii="Arial" w:hAnsi="Arial" w:cs="Arial"/>
                <w:sz w:val="20"/>
                <w:szCs w:val="20"/>
                <w:rPrChange w:id="442" w:author="cliff.k.h.lam@hsbc.com.hk" w:date="2019-03-11T15:47:00Z">
                  <w:rPr>
                    <w:rFonts w:ascii="Arial" w:hAnsi="Arial" w:cs="Arial"/>
                  </w:rPr>
                </w:rPrChange>
              </w:rPr>
            </w:pPr>
            <w:ins w:id="443" w:author="cliff.k.h.lam@hsbc.com.hk" w:date="2019-03-11T15:49:00Z">
              <w:r>
                <w:rPr>
                  <w:rFonts w:ascii="Arial" w:hAnsi="Arial" w:cs="Arial"/>
                  <w:sz w:val="20"/>
                  <w:szCs w:val="20"/>
                </w:rPr>
                <w:t>Mandatory</w:t>
              </w:r>
              <w:r w:rsidRPr="001828EC">
                <w:rPr>
                  <w:rFonts w:ascii="Arial" w:hAnsi="Arial" w:cs="Arial"/>
                  <w:sz w:val="20"/>
                  <w:szCs w:val="20"/>
                </w:rPr>
                <w:t xml:space="preserve"> </w:t>
              </w:r>
            </w:ins>
            <w:del w:id="444" w:author="cliff.k.h.lam@hsbc.com.hk" w:date="2019-03-11T15:49:00Z">
              <w:r w:rsidR="005E48C8" w:rsidRPr="00811B1E" w:rsidDel="00811B1E">
                <w:rPr>
                  <w:rFonts w:ascii="Arial" w:hAnsi="Arial" w:cs="Arial"/>
                  <w:sz w:val="20"/>
                  <w:szCs w:val="20"/>
                  <w:rPrChange w:id="445" w:author="cliff.k.h.lam@hsbc.com.hk" w:date="2019-03-11T15:47:00Z">
                    <w:rPr>
                      <w:rFonts w:ascii="Arial" w:hAnsi="Arial" w:cs="Arial"/>
                    </w:rPr>
                  </w:rPrChange>
                </w:rPr>
                <w:delText xml:space="preserve">must have input </w:delText>
              </w:r>
            </w:del>
            <w:r w:rsidR="005E48C8" w:rsidRPr="00811B1E">
              <w:rPr>
                <w:rFonts w:ascii="Arial" w:hAnsi="Arial" w:cs="Arial"/>
                <w:sz w:val="20"/>
                <w:szCs w:val="20"/>
                <w:rPrChange w:id="446" w:author="cliff.k.h.lam@hsbc.com.hk" w:date="2019-03-11T15:47:00Z">
                  <w:rPr>
                    <w:rFonts w:ascii="Arial" w:hAnsi="Arial" w:cs="Arial"/>
                  </w:rPr>
                </w:rPrChange>
              </w:rPr>
              <w:t xml:space="preserve">if </w:t>
            </w:r>
            <w:r w:rsidR="00882D7F" w:rsidRPr="00811B1E">
              <w:rPr>
                <w:rFonts w:ascii="Arial" w:hAnsi="Arial" w:cs="Arial"/>
                <w:sz w:val="20"/>
                <w:szCs w:val="20"/>
                <w:rPrChange w:id="447" w:author="cliff.k.h.lam@hsbc.com.hk" w:date="2019-03-11T15:47:00Z">
                  <w:rPr>
                    <w:rFonts w:ascii="Arial" w:hAnsi="Arial" w:cs="Arial"/>
                  </w:rPr>
                </w:rPrChange>
              </w:rPr>
              <w:t xml:space="preserve">detail report is </w:t>
            </w:r>
            <w:r w:rsidR="004D2EE2" w:rsidRPr="00811B1E">
              <w:rPr>
                <w:rFonts w:ascii="Arial" w:hAnsi="Arial" w:cs="Arial"/>
                <w:sz w:val="20"/>
                <w:szCs w:val="20"/>
                <w:rPrChange w:id="448" w:author="cliff.k.h.lam@hsbc.com.hk" w:date="2019-03-11T15:47:00Z">
                  <w:rPr>
                    <w:rFonts w:ascii="Arial" w:hAnsi="Arial" w:cs="Arial"/>
                  </w:rPr>
                </w:rPrChange>
              </w:rPr>
              <w:t>chosen</w:t>
            </w:r>
          </w:p>
          <w:p w14:paraId="110193D5" w14:textId="77777777" w:rsidR="00855667" w:rsidRPr="00811B1E" w:rsidRDefault="004D2EE2" w:rsidP="00882D7F">
            <w:pPr>
              <w:widowControl/>
              <w:jc w:val="left"/>
              <w:rPr>
                <w:rFonts w:ascii="Arial" w:hAnsi="Arial" w:cs="Arial"/>
                <w:sz w:val="20"/>
                <w:szCs w:val="20"/>
                <w:rPrChange w:id="449" w:author="cliff.k.h.lam@hsbc.com.hk" w:date="2019-03-11T15:47:00Z">
                  <w:rPr>
                    <w:rFonts w:ascii="Arial" w:hAnsi="Arial" w:cs="Arial"/>
                  </w:rPr>
                </w:rPrChange>
              </w:rPr>
            </w:pPr>
            <w:r w:rsidRPr="00811B1E">
              <w:rPr>
                <w:rFonts w:ascii="Arial" w:hAnsi="Arial" w:cs="Arial"/>
                <w:sz w:val="20"/>
                <w:szCs w:val="20"/>
                <w:rPrChange w:id="450" w:author="cliff.k.h.lam@hsbc.com.hk" w:date="2019-03-11T15:47:00Z">
                  <w:rPr>
                    <w:rFonts w:ascii="Arial" w:hAnsi="Arial" w:cs="Arial"/>
                  </w:rPr>
                </w:rPrChange>
              </w:rPr>
              <w:t>(</w:t>
            </w:r>
            <w:r w:rsidR="003D76CD" w:rsidRPr="00811B1E">
              <w:rPr>
                <w:rFonts w:ascii="Arial" w:hAnsi="Arial" w:cs="Arial"/>
                <w:sz w:val="20"/>
                <w:szCs w:val="20"/>
                <w:rPrChange w:id="451" w:author="cliff.k.h.lam@hsbc.com.hk" w:date="2019-03-11T15:47:00Z">
                  <w:rPr>
                    <w:rFonts w:ascii="Arial" w:hAnsi="Arial" w:cs="Arial"/>
                  </w:rPr>
                </w:rPrChange>
              </w:rPr>
              <w:t>format:HH:mm,HH:mm</w:t>
            </w:r>
            <w:r w:rsidRPr="00811B1E">
              <w:rPr>
                <w:rFonts w:ascii="Arial" w:hAnsi="Arial" w:cs="Arial"/>
                <w:sz w:val="20"/>
                <w:szCs w:val="20"/>
                <w:rPrChange w:id="452" w:author="cliff.k.h.lam@hsbc.com.hk" w:date="2019-03-11T15:47:00Z">
                  <w:rPr>
                    <w:rFonts w:ascii="Arial" w:hAnsi="Arial" w:cs="Arial"/>
                  </w:rPr>
                </w:rPrChange>
              </w:rPr>
              <w:t>)</w:t>
            </w:r>
          </w:p>
        </w:tc>
      </w:tr>
      <w:tr w:rsidR="00E420FC" w:rsidRPr="00811B1E" w14:paraId="0FC064BC" w14:textId="77777777" w:rsidTr="005C65FF">
        <w:tc>
          <w:tcPr>
            <w:tcW w:w="3114" w:type="dxa"/>
          </w:tcPr>
          <w:p w14:paraId="4AD111C6" w14:textId="77777777" w:rsidR="00E420FC" w:rsidRPr="00811B1E" w:rsidRDefault="00E420FC" w:rsidP="00E420FC">
            <w:pPr>
              <w:pStyle w:val="afa"/>
              <w:ind w:firstLineChars="0" w:firstLine="0"/>
              <w:rPr>
                <w:rFonts w:ascii="Arial" w:hAnsi="Arial" w:cs="Arial"/>
                <w:sz w:val="20"/>
                <w:szCs w:val="20"/>
                <w:rPrChange w:id="453" w:author="cliff.k.h.lam@hsbc.com.hk" w:date="2019-03-11T15:47:00Z">
                  <w:rPr>
                    <w:rFonts w:ascii="Arial" w:hAnsi="Arial" w:cs="Arial"/>
                  </w:rPr>
                </w:rPrChange>
              </w:rPr>
            </w:pPr>
            <w:r w:rsidRPr="00811B1E">
              <w:rPr>
                <w:rFonts w:ascii="Arial" w:hAnsi="Arial" w:cs="Arial"/>
                <w:sz w:val="20"/>
                <w:szCs w:val="20"/>
                <w:rPrChange w:id="454" w:author="cliff.k.h.lam@hsbc.com.hk" w:date="2019-03-11T15:47:00Z">
                  <w:rPr>
                    <w:rFonts w:ascii="Arial" w:hAnsi="Arial" w:cs="Arial"/>
                    <w:kern w:val="0"/>
                    <w:sz w:val="24"/>
                  </w:rPr>
                </w:rPrChange>
              </w:rPr>
              <w:t>HSBCnet Customer ID</w:t>
            </w:r>
          </w:p>
        </w:tc>
        <w:tc>
          <w:tcPr>
            <w:tcW w:w="4961" w:type="dxa"/>
          </w:tcPr>
          <w:p w14:paraId="51A3B0BF" w14:textId="132F9ADD" w:rsidR="00E420FC" w:rsidRPr="00811B1E" w:rsidRDefault="00811B1E" w:rsidP="00D83BF1">
            <w:pPr>
              <w:widowControl/>
              <w:jc w:val="left"/>
              <w:rPr>
                <w:rFonts w:ascii="Arial" w:hAnsi="Arial" w:cs="Arial"/>
                <w:sz w:val="20"/>
                <w:szCs w:val="20"/>
                <w:rPrChange w:id="455" w:author="cliff.k.h.lam@hsbc.com.hk" w:date="2019-03-11T15:47:00Z">
                  <w:rPr>
                    <w:rFonts w:ascii="Arial" w:hAnsi="Arial" w:cs="Arial"/>
                  </w:rPr>
                </w:rPrChange>
              </w:rPr>
            </w:pPr>
            <w:ins w:id="456" w:author="cliff.k.h.lam@hsbc.com.hk" w:date="2019-03-11T15:49:00Z">
              <w:r>
                <w:rPr>
                  <w:rFonts w:ascii="Arial" w:hAnsi="Arial" w:cs="Arial"/>
                  <w:sz w:val="20"/>
                  <w:szCs w:val="20"/>
                </w:rPr>
                <w:t>Mandatory</w:t>
              </w:r>
              <w:r w:rsidRPr="001828EC">
                <w:rPr>
                  <w:rFonts w:ascii="Arial" w:hAnsi="Arial" w:cs="Arial"/>
                  <w:sz w:val="20"/>
                  <w:szCs w:val="20"/>
                </w:rPr>
                <w:t xml:space="preserve"> </w:t>
              </w:r>
            </w:ins>
            <w:del w:id="457" w:author="cliff.k.h.lam@hsbc.com.hk" w:date="2019-03-11T15:49:00Z">
              <w:r w:rsidR="00EC20FB" w:rsidRPr="00811B1E" w:rsidDel="00811B1E">
                <w:rPr>
                  <w:rFonts w:ascii="Arial" w:hAnsi="Arial" w:cs="Arial"/>
                  <w:sz w:val="20"/>
                  <w:szCs w:val="20"/>
                  <w:rPrChange w:id="458" w:author="cliff.k.h.lam@hsbc.com.hk" w:date="2019-03-11T15:47:00Z">
                    <w:rPr>
                      <w:rFonts w:ascii="Arial" w:hAnsi="Arial" w:cs="Arial"/>
                    </w:rPr>
                  </w:rPrChange>
                </w:rPr>
                <w:delText xml:space="preserve">must have input </w:delText>
              </w:r>
            </w:del>
            <w:r w:rsidR="00EC20FB" w:rsidRPr="00811B1E">
              <w:rPr>
                <w:rFonts w:ascii="Arial" w:hAnsi="Arial" w:cs="Arial"/>
                <w:sz w:val="20"/>
                <w:szCs w:val="20"/>
                <w:rPrChange w:id="459" w:author="cliff.k.h.lam@hsbc.com.hk" w:date="2019-03-11T15:47:00Z">
                  <w:rPr>
                    <w:rFonts w:ascii="Arial" w:hAnsi="Arial" w:cs="Arial"/>
                  </w:rPr>
                </w:rPrChange>
              </w:rPr>
              <w:t xml:space="preserve">if Channel </w:t>
            </w:r>
            <w:r w:rsidR="00D83BF1" w:rsidRPr="00811B1E">
              <w:rPr>
                <w:rFonts w:ascii="Arial" w:hAnsi="Arial" w:cs="Arial"/>
                <w:sz w:val="20"/>
                <w:szCs w:val="20"/>
                <w:rPrChange w:id="460" w:author="cliff.k.h.lam@hsbc.com.hk" w:date="2019-03-11T15:47:00Z">
                  <w:rPr>
                    <w:rFonts w:ascii="Arial" w:hAnsi="Arial" w:cs="Arial"/>
                  </w:rPr>
                </w:rPrChange>
              </w:rPr>
              <w:t xml:space="preserve">HSBCnet </w:t>
            </w:r>
            <w:r w:rsidR="00EC20FB" w:rsidRPr="00811B1E">
              <w:rPr>
                <w:rFonts w:ascii="Arial" w:hAnsi="Arial" w:cs="Arial"/>
                <w:sz w:val="20"/>
                <w:szCs w:val="20"/>
                <w:rPrChange w:id="461" w:author="cliff.k.h.lam@hsbc.com.hk" w:date="2019-03-11T15:47:00Z">
                  <w:rPr>
                    <w:rFonts w:ascii="Arial" w:hAnsi="Arial" w:cs="Arial"/>
                  </w:rPr>
                </w:rPrChange>
              </w:rPr>
              <w:t>RFD</w:t>
            </w:r>
            <w:r w:rsidR="00D83BF1" w:rsidRPr="00811B1E">
              <w:rPr>
                <w:rFonts w:ascii="Arial" w:hAnsi="Arial" w:cs="Arial"/>
                <w:sz w:val="20"/>
                <w:szCs w:val="20"/>
                <w:rPrChange w:id="462" w:author="cliff.k.h.lam@hsbc.com.hk" w:date="2019-03-11T15:47:00Z">
                  <w:rPr>
                    <w:rFonts w:ascii="Arial" w:hAnsi="Arial" w:cs="Arial"/>
                  </w:rPr>
                </w:rPrChange>
              </w:rPr>
              <w:t xml:space="preserve"> and Connect H2H</w:t>
            </w:r>
            <w:r w:rsidR="00EC20FB" w:rsidRPr="00811B1E">
              <w:rPr>
                <w:rFonts w:ascii="Arial" w:hAnsi="Arial" w:cs="Arial"/>
                <w:sz w:val="20"/>
                <w:szCs w:val="20"/>
                <w:rPrChange w:id="463" w:author="cliff.k.h.lam@hsbc.com.hk" w:date="2019-03-11T15:47:00Z">
                  <w:rPr>
                    <w:rFonts w:ascii="Arial" w:hAnsi="Arial" w:cs="Arial"/>
                  </w:rPr>
                </w:rPrChange>
              </w:rPr>
              <w:t xml:space="preserve"> </w:t>
            </w:r>
            <w:r w:rsidR="00D83BF1" w:rsidRPr="00811B1E">
              <w:rPr>
                <w:rFonts w:ascii="Arial" w:hAnsi="Arial" w:cs="Arial"/>
                <w:sz w:val="20"/>
                <w:szCs w:val="20"/>
                <w:rPrChange w:id="464" w:author="cliff.k.h.lam@hsbc.com.hk" w:date="2019-03-11T15:47:00Z">
                  <w:rPr>
                    <w:rFonts w:ascii="Arial" w:hAnsi="Arial" w:cs="Arial"/>
                  </w:rPr>
                </w:rPrChange>
              </w:rPr>
              <w:t>are chosen;</w:t>
            </w:r>
            <w:r w:rsidR="00EC20FB" w:rsidRPr="00811B1E">
              <w:rPr>
                <w:rFonts w:ascii="Arial" w:hAnsi="Arial" w:cs="Arial"/>
                <w:sz w:val="20"/>
                <w:szCs w:val="20"/>
                <w:rPrChange w:id="465" w:author="cliff.k.h.lam@hsbc.com.hk" w:date="2019-03-11T15:47:00Z">
                  <w:rPr>
                    <w:rFonts w:ascii="Arial" w:hAnsi="Arial" w:cs="Arial"/>
                  </w:rPr>
                </w:rPrChange>
              </w:rPr>
              <w:t xml:space="preserve"> 12-18 </w:t>
            </w:r>
            <w:r w:rsidR="00D83BF1" w:rsidRPr="00811B1E">
              <w:rPr>
                <w:rFonts w:ascii="Arial" w:hAnsi="Arial" w:cs="Arial"/>
                <w:sz w:val="20"/>
                <w:szCs w:val="20"/>
                <w:rPrChange w:id="466" w:author="cliff.k.h.lam@hsbc.com.hk" w:date="2019-03-11T15:47:00Z">
                  <w:rPr>
                    <w:rFonts w:ascii="Arial" w:hAnsi="Arial" w:cs="Arial"/>
                  </w:rPr>
                </w:rPrChange>
              </w:rPr>
              <w:t>characters, number and alphabet only</w:t>
            </w:r>
          </w:p>
        </w:tc>
      </w:tr>
      <w:tr w:rsidR="00E420FC" w:rsidRPr="00811B1E" w14:paraId="240FCD92" w14:textId="77777777" w:rsidTr="005C65FF">
        <w:tc>
          <w:tcPr>
            <w:tcW w:w="3114" w:type="dxa"/>
          </w:tcPr>
          <w:p w14:paraId="62E52F80" w14:textId="77777777" w:rsidR="00E420FC" w:rsidRPr="00811B1E" w:rsidRDefault="00EC20FB" w:rsidP="00E420FC">
            <w:pPr>
              <w:pStyle w:val="afa"/>
              <w:ind w:firstLineChars="0" w:firstLine="0"/>
              <w:rPr>
                <w:rFonts w:ascii="Arial" w:hAnsi="Arial" w:cs="Arial"/>
                <w:sz w:val="20"/>
                <w:szCs w:val="20"/>
                <w:rPrChange w:id="467" w:author="cliff.k.h.lam@hsbc.com.hk" w:date="2019-03-11T15:47:00Z">
                  <w:rPr>
                    <w:rFonts w:ascii="Arial" w:hAnsi="Arial" w:cs="Arial"/>
                  </w:rPr>
                </w:rPrChange>
              </w:rPr>
            </w:pPr>
            <w:r w:rsidRPr="00811B1E">
              <w:rPr>
                <w:rFonts w:ascii="Arial" w:hAnsi="Arial" w:cs="Arial"/>
                <w:sz w:val="20"/>
                <w:szCs w:val="20"/>
                <w:rPrChange w:id="468" w:author="cliff.k.h.lam@hsbc.com.hk" w:date="2019-03-11T15:47:00Z">
                  <w:rPr>
                    <w:rFonts w:ascii="Arial" w:hAnsi="Arial" w:cs="Arial"/>
                    <w:kern w:val="0"/>
                    <w:sz w:val="24"/>
                  </w:rPr>
                </w:rPrChange>
              </w:rPr>
              <w:t>Connect ID</w:t>
            </w:r>
          </w:p>
        </w:tc>
        <w:tc>
          <w:tcPr>
            <w:tcW w:w="4961" w:type="dxa"/>
          </w:tcPr>
          <w:p w14:paraId="0D5C2BFA" w14:textId="3D46A6FF" w:rsidR="00E420FC" w:rsidRPr="00811B1E" w:rsidRDefault="00811B1E" w:rsidP="00EC20FB">
            <w:pPr>
              <w:widowControl/>
              <w:jc w:val="left"/>
              <w:rPr>
                <w:rFonts w:ascii="Arial" w:hAnsi="Arial" w:cs="Arial"/>
                <w:sz w:val="20"/>
                <w:szCs w:val="20"/>
                <w:rPrChange w:id="469" w:author="cliff.k.h.lam@hsbc.com.hk" w:date="2019-03-11T15:47:00Z">
                  <w:rPr>
                    <w:rFonts w:ascii="Arial" w:hAnsi="Arial" w:cs="Arial"/>
                  </w:rPr>
                </w:rPrChange>
              </w:rPr>
            </w:pPr>
            <w:ins w:id="470" w:author="cliff.k.h.lam@hsbc.com.hk" w:date="2019-03-11T15:49:00Z">
              <w:r>
                <w:rPr>
                  <w:rFonts w:ascii="Arial" w:hAnsi="Arial" w:cs="Arial"/>
                  <w:sz w:val="20"/>
                  <w:szCs w:val="20"/>
                </w:rPr>
                <w:t>Mandatory</w:t>
              </w:r>
              <w:r w:rsidRPr="001828EC">
                <w:rPr>
                  <w:rFonts w:ascii="Arial" w:hAnsi="Arial" w:cs="Arial"/>
                  <w:sz w:val="20"/>
                  <w:szCs w:val="20"/>
                </w:rPr>
                <w:t xml:space="preserve"> </w:t>
              </w:r>
            </w:ins>
            <w:del w:id="471" w:author="cliff.k.h.lam@hsbc.com.hk" w:date="2019-03-11T15:49:00Z">
              <w:r w:rsidR="00EC20FB" w:rsidRPr="00811B1E" w:rsidDel="00811B1E">
                <w:rPr>
                  <w:rFonts w:ascii="Arial" w:hAnsi="Arial" w:cs="Arial"/>
                  <w:sz w:val="20"/>
                  <w:szCs w:val="20"/>
                  <w:rPrChange w:id="472" w:author="cliff.k.h.lam@hsbc.com.hk" w:date="2019-03-11T15:47:00Z">
                    <w:rPr>
                      <w:rFonts w:ascii="Arial" w:hAnsi="Arial" w:cs="Arial"/>
                    </w:rPr>
                  </w:rPrChange>
                </w:rPr>
                <w:delText xml:space="preserve">must have input </w:delText>
              </w:r>
            </w:del>
            <w:r w:rsidR="00EC20FB" w:rsidRPr="00811B1E">
              <w:rPr>
                <w:rFonts w:ascii="Arial" w:hAnsi="Arial" w:cs="Arial"/>
                <w:sz w:val="20"/>
                <w:szCs w:val="20"/>
                <w:rPrChange w:id="473" w:author="cliff.k.h.lam@hsbc.com.hk" w:date="2019-03-11T15:47:00Z">
                  <w:rPr>
                    <w:rFonts w:ascii="Arial" w:hAnsi="Arial" w:cs="Arial"/>
                  </w:rPr>
                </w:rPrChange>
              </w:rPr>
              <w:t xml:space="preserve">if </w:t>
            </w:r>
            <w:r w:rsidR="00D83BF1" w:rsidRPr="00811B1E">
              <w:rPr>
                <w:rFonts w:ascii="Arial" w:hAnsi="Arial" w:cs="Arial"/>
                <w:sz w:val="20"/>
                <w:szCs w:val="20"/>
                <w:rPrChange w:id="474" w:author="cliff.k.h.lam@hsbc.com.hk" w:date="2019-03-11T15:47:00Z">
                  <w:rPr>
                    <w:rFonts w:ascii="Arial" w:hAnsi="Arial" w:cs="Arial"/>
                  </w:rPr>
                </w:rPrChange>
              </w:rPr>
              <w:t xml:space="preserve">Channel Connect H2H </w:t>
            </w:r>
            <w:r w:rsidR="00EC20FB" w:rsidRPr="00811B1E">
              <w:rPr>
                <w:rFonts w:ascii="Arial" w:hAnsi="Arial" w:cs="Arial"/>
                <w:sz w:val="20"/>
                <w:szCs w:val="20"/>
                <w:rPrChange w:id="475" w:author="cliff.k.h.lam@hsbc.com.hk" w:date="2019-03-11T15:47:00Z">
                  <w:rPr>
                    <w:rFonts w:ascii="Arial" w:hAnsi="Arial" w:cs="Arial"/>
                  </w:rPr>
                </w:rPrChange>
              </w:rPr>
              <w:t>is chosen, exact 11 characters</w:t>
            </w:r>
            <w:r w:rsidR="00D83BF1" w:rsidRPr="00811B1E">
              <w:rPr>
                <w:rFonts w:ascii="Arial" w:hAnsi="Arial" w:cs="Arial"/>
                <w:sz w:val="20"/>
                <w:szCs w:val="20"/>
                <w:rPrChange w:id="476" w:author="cliff.k.h.lam@hsbc.com.hk" w:date="2019-03-11T15:47:00Z">
                  <w:rPr>
                    <w:rFonts w:ascii="Arial" w:hAnsi="Arial" w:cs="Arial"/>
                  </w:rPr>
                </w:rPrChange>
              </w:rPr>
              <w:t>, number and alphabet only</w:t>
            </w:r>
          </w:p>
        </w:tc>
      </w:tr>
      <w:tr w:rsidR="00E420FC" w:rsidRPr="00811B1E" w14:paraId="156165A5" w14:textId="77777777" w:rsidTr="005C65FF">
        <w:tc>
          <w:tcPr>
            <w:tcW w:w="3114" w:type="dxa"/>
          </w:tcPr>
          <w:p w14:paraId="0D4E12EA" w14:textId="77777777" w:rsidR="00E420FC" w:rsidRPr="00811B1E" w:rsidRDefault="00EC20FB" w:rsidP="00E420FC">
            <w:pPr>
              <w:pStyle w:val="afa"/>
              <w:ind w:firstLineChars="0" w:firstLine="0"/>
              <w:rPr>
                <w:rFonts w:ascii="Arial" w:hAnsi="Arial" w:cs="Arial"/>
                <w:sz w:val="20"/>
                <w:szCs w:val="20"/>
                <w:rPrChange w:id="477" w:author="cliff.k.h.lam@hsbc.com.hk" w:date="2019-03-11T15:47:00Z">
                  <w:rPr>
                    <w:rFonts w:ascii="Arial" w:hAnsi="Arial" w:cs="Arial"/>
                  </w:rPr>
                </w:rPrChange>
              </w:rPr>
            </w:pPr>
            <w:r w:rsidRPr="00811B1E">
              <w:rPr>
                <w:rFonts w:ascii="Arial" w:hAnsi="Arial" w:cs="Arial"/>
                <w:sz w:val="20"/>
                <w:szCs w:val="20"/>
                <w:rPrChange w:id="478" w:author="cliff.k.h.lam@hsbc.com.hk" w:date="2019-03-11T15:47:00Z">
                  <w:rPr>
                    <w:rFonts w:ascii="Arial" w:hAnsi="Arial" w:cs="Arial"/>
                    <w:kern w:val="0"/>
                    <w:sz w:val="24"/>
                  </w:rPr>
                </w:rPrChange>
              </w:rPr>
              <w:t>Merchant E-mail</w:t>
            </w:r>
          </w:p>
        </w:tc>
        <w:tc>
          <w:tcPr>
            <w:tcW w:w="4961" w:type="dxa"/>
          </w:tcPr>
          <w:p w14:paraId="07384951" w14:textId="4F5BA739" w:rsidR="00E420FC" w:rsidRPr="00811B1E" w:rsidRDefault="00EC20FB" w:rsidP="00811B1E">
            <w:pPr>
              <w:widowControl/>
              <w:jc w:val="left"/>
              <w:rPr>
                <w:rFonts w:ascii="Arial" w:hAnsi="Arial" w:cs="Arial"/>
                <w:sz w:val="20"/>
                <w:szCs w:val="20"/>
                <w:rPrChange w:id="479" w:author="cliff.k.h.lam@hsbc.com.hk" w:date="2019-03-11T15:47:00Z">
                  <w:rPr>
                    <w:rFonts w:ascii="Arial" w:hAnsi="Arial" w:cs="Arial"/>
                  </w:rPr>
                </w:rPrChange>
              </w:rPr>
            </w:pPr>
            <w:del w:id="480" w:author="cliff.k.h.lam@hsbc.com.hk" w:date="2019-03-11T15:49:00Z">
              <w:r w:rsidRPr="00811B1E" w:rsidDel="00811B1E">
                <w:rPr>
                  <w:rFonts w:ascii="Arial" w:hAnsi="Arial" w:cs="Arial"/>
                  <w:sz w:val="20"/>
                  <w:szCs w:val="20"/>
                  <w:rPrChange w:id="481" w:author="cliff.k.h.lam@hsbc.com.hk" w:date="2019-03-11T15:47:00Z">
                    <w:rPr>
                      <w:rFonts w:ascii="Arial" w:hAnsi="Arial" w:cs="Arial"/>
                    </w:rPr>
                  </w:rPrChange>
                </w:rPr>
                <w:delText>must have input</w:delText>
              </w:r>
            </w:del>
            <w:ins w:id="482" w:author="cliff.k.h.lam@hsbc.com.hk" w:date="2019-03-11T15:49:00Z">
              <w:r w:rsidR="00811B1E">
                <w:rPr>
                  <w:rFonts w:ascii="Arial" w:hAnsi="Arial" w:cs="Arial"/>
                  <w:sz w:val="20"/>
                  <w:szCs w:val="20"/>
                </w:rPr>
                <w:t>Mandatory</w:t>
              </w:r>
            </w:ins>
            <w:r w:rsidRPr="00811B1E">
              <w:rPr>
                <w:rFonts w:ascii="Arial" w:hAnsi="Arial" w:cs="Arial"/>
                <w:sz w:val="20"/>
                <w:szCs w:val="20"/>
                <w:rPrChange w:id="483" w:author="cliff.k.h.lam@hsbc.com.hk" w:date="2019-03-11T15:47:00Z">
                  <w:rPr>
                    <w:rFonts w:ascii="Arial" w:hAnsi="Arial" w:cs="Arial"/>
                  </w:rPr>
                </w:rPrChange>
              </w:rPr>
              <w:t xml:space="preserve"> if </w:t>
            </w:r>
            <w:r w:rsidR="00D83BF1" w:rsidRPr="00811B1E">
              <w:rPr>
                <w:rFonts w:ascii="Arial" w:hAnsi="Arial" w:cs="Arial"/>
                <w:sz w:val="20"/>
                <w:szCs w:val="20"/>
                <w:rPrChange w:id="484" w:author="cliff.k.h.lam@hsbc.com.hk" w:date="2019-03-11T15:47:00Z">
                  <w:rPr>
                    <w:rFonts w:ascii="Arial" w:hAnsi="Arial" w:cs="Arial"/>
                  </w:rPr>
                </w:rPrChange>
              </w:rPr>
              <w:t>Channel Secure Email</w:t>
            </w:r>
            <w:r w:rsidRPr="00811B1E">
              <w:rPr>
                <w:rFonts w:ascii="Arial" w:hAnsi="Arial" w:cs="Arial"/>
                <w:sz w:val="20"/>
                <w:szCs w:val="20"/>
                <w:rPrChange w:id="485" w:author="cliff.k.h.lam@hsbc.com.hk" w:date="2019-03-11T15:47:00Z">
                  <w:rPr>
                    <w:rFonts w:ascii="Arial" w:hAnsi="Arial" w:cs="Arial"/>
                  </w:rPr>
                </w:rPrChange>
              </w:rPr>
              <w:t xml:space="preserve"> is </w:t>
            </w:r>
            <w:r w:rsidR="00CD5721" w:rsidRPr="00811B1E">
              <w:rPr>
                <w:rFonts w:ascii="Arial" w:hAnsi="Arial" w:cs="Arial"/>
                <w:sz w:val="20"/>
                <w:szCs w:val="20"/>
                <w:rPrChange w:id="486" w:author="cliff.k.h.lam@hsbc.com.hk" w:date="2019-03-11T15:47:00Z">
                  <w:rPr>
                    <w:rFonts w:ascii="Arial" w:hAnsi="Arial" w:cs="Arial"/>
                  </w:rPr>
                </w:rPrChange>
              </w:rPr>
              <w:t xml:space="preserve">chosen; </w:t>
            </w:r>
            <w:r w:rsidRPr="00811B1E">
              <w:rPr>
                <w:rFonts w:ascii="Arial" w:hAnsi="Arial" w:cs="Arial"/>
                <w:sz w:val="20"/>
                <w:szCs w:val="20"/>
                <w:rPrChange w:id="487" w:author="cliff.k.h.lam@hsbc.com.hk" w:date="2019-03-11T15:47:00Z">
                  <w:rPr>
                    <w:rFonts w:ascii="Arial" w:hAnsi="Arial" w:cs="Arial"/>
                  </w:rPr>
                </w:rPrChange>
              </w:rPr>
              <w:t xml:space="preserve">multiple mailboxes are separated by </w:t>
            </w:r>
            <w:ins w:id="488" w:author="cliff.k.h.lam@hsbc.com.hk" w:date="2019-03-11T15:48:00Z">
              <w:r w:rsidR="00811B1E">
                <w:rPr>
                  <w:rFonts w:ascii="Arial" w:hAnsi="Arial" w:cs="Arial"/>
                  <w:sz w:val="20"/>
                  <w:szCs w:val="20"/>
                </w:rPr>
                <w:t xml:space="preserve">semi-colon </w:t>
              </w:r>
            </w:ins>
            <w:ins w:id="489" w:author="Gaoli" w:date="2019-02-11T10:34:00Z">
              <w:del w:id="490" w:author="cliff.k.h.lam@hsbc.com.hk" w:date="2019-03-11T15:48:00Z">
                <w:r w:rsidR="00007EED" w:rsidRPr="00811B1E" w:rsidDel="00811B1E">
                  <w:rPr>
                    <w:rFonts w:ascii="Arial" w:hAnsi="Arial" w:cs="Arial"/>
                    <w:sz w:val="20"/>
                    <w:szCs w:val="20"/>
                    <w:rPrChange w:id="491" w:author="cliff.k.h.lam@hsbc.com.hk" w:date="2019-03-11T15:47:00Z">
                      <w:rPr>
                        <w:rFonts w:ascii="Arial" w:hAnsi="Arial" w:cs="Arial"/>
                      </w:rPr>
                    </w:rPrChange>
                  </w:rPr>
                  <w:delText>separator</w:delText>
                </w:r>
              </w:del>
            </w:ins>
            <w:commentRangeStart w:id="492"/>
            <w:del w:id="493" w:author="cliff.k.h.lam@hsbc.com.hk" w:date="2019-03-11T15:48:00Z">
              <w:r w:rsidRPr="00811B1E" w:rsidDel="00811B1E">
                <w:rPr>
                  <w:rFonts w:ascii="Arial" w:hAnsi="Arial" w:cs="Arial"/>
                  <w:sz w:val="20"/>
                  <w:szCs w:val="20"/>
                  <w:rPrChange w:id="494" w:author="cliff.k.h.lam@hsbc.com.hk" w:date="2019-03-11T15:47:00Z">
                    <w:rPr>
                      <w:rFonts w:ascii="Arial" w:hAnsi="Arial" w:cs="Arial"/>
                    </w:rPr>
                  </w:rPrChange>
                </w:rPr>
                <w:delText xml:space="preserve">English </w:delText>
              </w:r>
            </w:del>
            <w:del w:id="495" w:author="Gaoli" w:date="2019-02-11T10:34:00Z">
              <w:r w:rsidR="00D83BF1" w:rsidRPr="00811B1E" w:rsidDel="00007EED">
                <w:rPr>
                  <w:rFonts w:ascii="Arial" w:hAnsi="Arial" w:cs="Arial"/>
                  <w:sz w:val="20"/>
                  <w:szCs w:val="20"/>
                  <w:rPrChange w:id="496" w:author="cliff.k.h.lam@hsbc.com.hk" w:date="2019-03-11T15:47:00Z">
                    <w:rPr>
                      <w:rFonts w:ascii="Arial" w:hAnsi="Arial" w:cs="Arial"/>
                    </w:rPr>
                  </w:rPrChange>
                </w:rPr>
                <w:delText xml:space="preserve">delimiters </w:delText>
              </w:r>
              <w:commentRangeEnd w:id="492"/>
              <w:r w:rsidR="00AE0C78" w:rsidRPr="00811B1E" w:rsidDel="00007EED">
                <w:rPr>
                  <w:rStyle w:val="a7"/>
                  <w:rFonts w:ascii="Arial" w:hAnsi="Arial" w:cs="Arial"/>
                  <w:sz w:val="20"/>
                  <w:szCs w:val="20"/>
                  <w:rPrChange w:id="497" w:author="cliff.k.h.lam@hsbc.com.hk" w:date="2019-03-11T15:47:00Z">
                    <w:rPr>
                      <w:rStyle w:val="a7"/>
                    </w:rPr>
                  </w:rPrChange>
                </w:rPr>
                <w:commentReference w:id="492"/>
              </w:r>
            </w:del>
          </w:p>
        </w:tc>
      </w:tr>
      <w:tr w:rsidR="00E420FC" w:rsidRPr="00811B1E" w14:paraId="1106397A" w14:textId="77777777" w:rsidTr="005C65FF">
        <w:tc>
          <w:tcPr>
            <w:tcW w:w="3114" w:type="dxa"/>
          </w:tcPr>
          <w:p w14:paraId="54852DC7" w14:textId="77777777" w:rsidR="00E420FC" w:rsidRPr="00811B1E" w:rsidRDefault="00EC20FB" w:rsidP="00E420FC">
            <w:pPr>
              <w:pStyle w:val="afa"/>
              <w:ind w:firstLineChars="0" w:firstLine="0"/>
              <w:rPr>
                <w:rFonts w:ascii="Arial" w:hAnsi="Arial" w:cs="Arial"/>
                <w:sz w:val="20"/>
                <w:szCs w:val="20"/>
                <w:rPrChange w:id="498" w:author="cliff.k.h.lam@hsbc.com.hk" w:date="2019-03-11T15:47:00Z">
                  <w:rPr>
                    <w:rFonts w:ascii="Arial" w:hAnsi="Arial" w:cs="Arial"/>
                  </w:rPr>
                </w:rPrChange>
              </w:rPr>
            </w:pPr>
            <w:r w:rsidRPr="00811B1E">
              <w:rPr>
                <w:rFonts w:ascii="Arial" w:hAnsi="Arial" w:cs="Arial"/>
                <w:sz w:val="20"/>
                <w:szCs w:val="20"/>
                <w:rPrChange w:id="499" w:author="cliff.k.h.lam@hsbc.com.hk" w:date="2019-03-11T15:47:00Z">
                  <w:rPr>
                    <w:rFonts w:ascii="Arial" w:hAnsi="Arial" w:cs="Arial"/>
                    <w:kern w:val="0"/>
                    <w:sz w:val="24"/>
                  </w:rPr>
                </w:rPrChange>
              </w:rPr>
              <w:t>Available Rate Information</w:t>
            </w:r>
          </w:p>
        </w:tc>
        <w:tc>
          <w:tcPr>
            <w:tcW w:w="4961" w:type="dxa"/>
          </w:tcPr>
          <w:p w14:paraId="143A0609" w14:textId="58F98BB1" w:rsidR="00E420FC" w:rsidRPr="00811B1E" w:rsidRDefault="00EC20FB" w:rsidP="00633995">
            <w:pPr>
              <w:widowControl/>
              <w:jc w:val="left"/>
              <w:rPr>
                <w:rFonts w:ascii="Arial" w:hAnsi="Arial" w:cs="Arial"/>
                <w:sz w:val="20"/>
                <w:szCs w:val="20"/>
                <w:rPrChange w:id="500" w:author="cliff.k.h.lam@hsbc.com.hk" w:date="2019-03-11T15:47:00Z">
                  <w:rPr>
                    <w:rFonts w:ascii="Arial" w:hAnsi="Arial" w:cs="Arial"/>
                  </w:rPr>
                </w:rPrChange>
              </w:rPr>
            </w:pPr>
            <w:r w:rsidRPr="00811B1E">
              <w:rPr>
                <w:rFonts w:ascii="Arial" w:hAnsi="Arial" w:cs="Arial"/>
                <w:sz w:val="20"/>
                <w:szCs w:val="20"/>
                <w:rPrChange w:id="501" w:author="cliff.k.h.lam@hsbc.com.hk" w:date="2019-03-11T15:47:00Z">
                  <w:rPr>
                    <w:rFonts w:ascii="Arial" w:hAnsi="Arial" w:cs="Arial"/>
                  </w:rPr>
                </w:rPrChange>
              </w:rPr>
              <w:t xml:space="preserve">select the </w:t>
            </w:r>
            <w:commentRangeStart w:id="502"/>
            <w:r w:rsidRPr="00811B1E">
              <w:rPr>
                <w:rFonts w:ascii="Arial" w:hAnsi="Arial" w:cs="Arial"/>
                <w:sz w:val="20"/>
                <w:szCs w:val="20"/>
                <w:rPrChange w:id="503" w:author="cliff.k.h.lam@hsbc.com.hk" w:date="2019-03-11T15:47:00Z">
                  <w:rPr>
                    <w:rFonts w:ascii="Arial" w:hAnsi="Arial" w:cs="Arial"/>
                  </w:rPr>
                </w:rPrChange>
              </w:rPr>
              <w:t>charge rate</w:t>
            </w:r>
            <w:commentRangeEnd w:id="502"/>
            <w:r w:rsidR="00AE0C78" w:rsidRPr="00811B1E">
              <w:rPr>
                <w:rStyle w:val="a7"/>
                <w:rFonts w:ascii="Arial" w:hAnsi="Arial" w:cs="Arial"/>
                <w:sz w:val="20"/>
                <w:szCs w:val="20"/>
                <w:rPrChange w:id="504" w:author="cliff.k.h.lam@hsbc.com.hk" w:date="2019-03-11T15:47:00Z">
                  <w:rPr>
                    <w:rStyle w:val="a7"/>
                  </w:rPr>
                </w:rPrChange>
              </w:rPr>
              <w:commentReference w:id="502"/>
            </w:r>
            <w:ins w:id="505" w:author="pat.z.s.xie@hsbc.com.cn" w:date="2019-03-21T16:25:00Z">
              <w:r w:rsidR="008A0430">
                <w:rPr>
                  <w:rFonts w:ascii="Arial" w:hAnsi="Arial" w:cs="Arial"/>
                  <w:sz w:val="20"/>
                  <w:szCs w:val="20"/>
                </w:rPr>
                <w:t xml:space="preserve"> configured via Charge Rate Setup</w:t>
              </w:r>
            </w:ins>
          </w:p>
        </w:tc>
      </w:tr>
    </w:tbl>
    <w:p w14:paraId="36D7A542" w14:textId="77777777" w:rsidR="00482D8C" w:rsidRPr="00482D8C" w:rsidRDefault="00482D8C" w:rsidP="00E0593C">
      <w:pPr>
        <w:rPr>
          <w:rFonts w:ascii="Arial" w:hAnsi="Arial" w:cs="Arial"/>
        </w:rPr>
      </w:pPr>
    </w:p>
    <w:p w14:paraId="09EBA7B3" w14:textId="77777777" w:rsidR="00476A63" w:rsidRPr="00482D8C" w:rsidRDefault="00476A63" w:rsidP="00482D8C">
      <w:pPr>
        <w:pStyle w:val="afa"/>
        <w:numPr>
          <w:ilvl w:val="0"/>
          <w:numId w:val="12"/>
        </w:numPr>
        <w:ind w:firstLineChars="0"/>
        <w:rPr>
          <w:rFonts w:ascii="Arial" w:hAnsi="Arial" w:cs="Arial"/>
        </w:rPr>
      </w:pPr>
      <w:r w:rsidRPr="00482D8C">
        <w:rPr>
          <w:rFonts w:ascii="Arial" w:hAnsi="Arial" w:cs="Arial"/>
        </w:rPr>
        <w:t>After finished all the information input, click save on the bottom of the page, the status will remain ‘pending approval’.</w:t>
      </w:r>
    </w:p>
    <w:p w14:paraId="308D45E3" w14:textId="77777777" w:rsidR="00476A63" w:rsidRPr="00285DDB" w:rsidRDefault="00476A63" w:rsidP="00482D8C">
      <w:pPr>
        <w:pStyle w:val="afa"/>
        <w:numPr>
          <w:ilvl w:val="0"/>
          <w:numId w:val="12"/>
        </w:numPr>
        <w:ind w:firstLineChars="0"/>
        <w:rPr>
          <w:rFonts w:ascii="Arial" w:hAnsi="Arial" w:cs="Arial"/>
        </w:rPr>
      </w:pPr>
      <w:r w:rsidRPr="00285DDB">
        <w:rPr>
          <w:rFonts w:ascii="Arial" w:hAnsi="Arial" w:cs="Arial"/>
        </w:rPr>
        <w:t xml:space="preserve">User can also modify merchant information by clicking ‘Amend’, modification will take effect after upper level user approve. </w:t>
      </w:r>
    </w:p>
    <w:p w14:paraId="36BED05C" w14:textId="77777777" w:rsidR="00476A63" w:rsidRPr="00285DDB" w:rsidRDefault="00476A63" w:rsidP="00A12D60">
      <w:pPr>
        <w:pStyle w:val="2"/>
        <w:numPr>
          <w:ilvl w:val="2"/>
          <w:numId w:val="1"/>
        </w:numPr>
        <w:rPr>
          <w:rFonts w:cs="Arial"/>
        </w:rPr>
      </w:pPr>
      <w:bookmarkStart w:id="506" w:name="_Toc525054215"/>
      <w:bookmarkStart w:id="507" w:name="_Toc527537785"/>
      <w:r w:rsidRPr="00285DDB">
        <w:rPr>
          <w:rFonts w:cs="Arial"/>
        </w:rPr>
        <w:t>Merchant Approval</w:t>
      </w:r>
      <w:bookmarkEnd w:id="506"/>
      <w:bookmarkEnd w:id="507"/>
    </w:p>
    <w:p w14:paraId="514C2A6B" w14:textId="77777777" w:rsidR="006E0E0D" w:rsidRPr="00351C17" w:rsidRDefault="006E0E0D" w:rsidP="006E0E0D">
      <w:pPr>
        <w:rPr>
          <w:rFonts w:ascii="Arial" w:hAnsi="Arial" w:cs="Arial"/>
          <w:b/>
        </w:rPr>
      </w:pPr>
      <w:r w:rsidRPr="00351C17">
        <w:rPr>
          <w:rFonts w:ascii="Arial" w:hAnsi="Arial" w:cs="Arial"/>
          <w:b/>
        </w:rPr>
        <w:t>Function Description:</w:t>
      </w:r>
    </w:p>
    <w:p w14:paraId="72043245" w14:textId="77777777" w:rsidR="00476A63" w:rsidRPr="006E0E0D" w:rsidRDefault="006E0E0D" w:rsidP="000F6D78">
      <w:pPr>
        <w:pStyle w:val="afa"/>
        <w:numPr>
          <w:ilvl w:val="0"/>
          <w:numId w:val="42"/>
        </w:numPr>
        <w:ind w:firstLineChars="0"/>
        <w:rPr>
          <w:rFonts w:ascii="Arial" w:hAnsi="Arial" w:cs="Arial"/>
        </w:rPr>
      </w:pPr>
      <w:r w:rsidRPr="00351C17">
        <w:rPr>
          <w:rFonts w:ascii="Arial" w:hAnsi="Arial" w:cs="Arial"/>
        </w:rPr>
        <w:t xml:space="preserve">To approve or reject </w:t>
      </w:r>
      <w:r>
        <w:rPr>
          <w:rFonts w:ascii="Arial" w:hAnsi="Arial" w:cs="Arial"/>
        </w:rPr>
        <w:t>Merchant</w:t>
      </w:r>
      <w:r w:rsidRPr="00351C17">
        <w:rPr>
          <w:rFonts w:ascii="Arial" w:hAnsi="Arial" w:cs="Arial"/>
        </w:rPr>
        <w:t xml:space="preserve"> setup or modification changes.  </w:t>
      </w:r>
      <w:r w:rsidRPr="006E0E0D">
        <w:rPr>
          <w:rFonts w:ascii="Arial" w:hAnsi="Arial" w:cs="Arial"/>
        </w:rPr>
        <w:t xml:space="preserve"> </w:t>
      </w:r>
    </w:p>
    <w:p w14:paraId="26097462" w14:textId="77777777" w:rsidR="00476A63" w:rsidRPr="00285DDB" w:rsidRDefault="00476A63" w:rsidP="00A12D60">
      <w:pPr>
        <w:pStyle w:val="2"/>
        <w:numPr>
          <w:ilvl w:val="2"/>
          <w:numId w:val="1"/>
        </w:numPr>
        <w:rPr>
          <w:rFonts w:cs="Arial"/>
        </w:rPr>
      </w:pPr>
      <w:bookmarkStart w:id="508" w:name="_Toc525054216"/>
      <w:bookmarkStart w:id="509" w:name="_Toc527537786"/>
      <w:r w:rsidRPr="00285DDB">
        <w:rPr>
          <w:rFonts w:cs="Arial"/>
        </w:rPr>
        <w:t>Certificate Setup</w:t>
      </w:r>
      <w:bookmarkEnd w:id="508"/>
      <w:bookmarkEnd w:id="509"/>
    </w:p>
    <w:p w14:paraId="53C29C0E" w14:textId="77777777" w:rsidR="00476A63" w:rsidRPr="006E0E0D" w:rsidRDefault="00476A63" w:rsidP="006E0E0D">
      <w:pPr>
        <w:rPr>
          <w:rFonts w:ascii="Arial" w:hAnsi="Arial" w:cs="Arial"/>
          <w:b/>
        </w:rPr>
      </w:pPr>
      <w:r w:rsidRPr="006E0E0D">
        <w:rPr>
          <w:rFonts w:ascii="Arial" w:hAnsi="Arial" w:cs="Arial"/>
          <w:b/>
        </w:rPr>
        <w:t>Function Description</w:t>
      </w:r>
      <w:r w:rsidR="006E0E0D">
        <w:rPr>
          <w:rFonts w:ascii="Arial" w:hAnsi="Arial" w:cs="Arial"/>
          <w:b/>
        </w:rPr>
        <w:t>:</w:t>
      </w:r>
    </w:p>
    <w:p w14:paraId="6BE9B7B9" w14:textId="77777777" w:rsidR="00476A63" w:rsidRPr="00285DDB" w:rsidRDefault="00476A63" w:rsidP="000F6D78">
      <w:pPr>
        <w:pStyle w:val="afa"/>
        <w:numPr>
          <w:ilvl w:val="0"/>
          <w:numId w:val="13"/>
        </w:numPr>
        <w:ind w:firstLineChars="0"/>
        <w:rPr>
          <w:rFonts w:ascii="Arial" w:hAnsi="Arial" w:cs="Arial"/>
        </w:rPr>
      </w:pPr>
      <w:r w:rsidRPr="00285DDB">
        <w:rPr>
          <w:rFonts w:ascii="Arial" w:hAnsi="Arial" w:cs="Arial"/>
        </w:rPr>
        <w:t>To View and search all the certificates in the system.</w:t>
      </w:r>
    </w:p>
    <w:p w14:paraId="003A30F8" w14:textId="77777777" w:rsidR="00476A63" w:rsidRPr="00285DDB" w:rsidRDefault="00476A63" w:rsidP="000F6D78">
      <w:pPr>
        <w:pStyle w:val="afa"/>
        <w:numPr>
          <w:ilvl w:val="0"/>
          <w:numId w:val="13"/>
        </w:numPr>
        <w:ind w:firstLineChars="0"/>
        <w:rPr>
          <w:rFonts w:ascii="Arial" w:hAnsi="Arial" w:cs="Arial"/>
        </w:rPr>
      </w:pPr>
      <w:r w:rsidRPr="00285DDB">
        <w:rPr>
          <w:rFonts w:ascii="Arial" w:hAnsi="Arial" w:cs="Arial"/>
        </w:rPr>
        <w:t>Add new certificates and modify information of current certificates.</w:t>
      </w:r>
    </w:p>
    <w:p w14:paraId="537537D7" w14:textId="77777777" w:rsidR="00476A63" w:rsidRDefault="00476A63" w:rsidP="000F6D78">
      <w:pPr>
        <w:pStyle w:val="afa"/>
        <w:numPr>
          <w:ilvl w:val="0"/>
          <w:numId w:val="13"/>
        </w:numPr>
        <w:ind w:firstLineChars="0"/>
        <w:rPr>
          <w:rFonts w:ascii="Arial" w:hAnsi="Arial" w:cs="Arial"/>
        </w:rPr>
      </w:pPr>
      <w:r w:rsidRPr="00285DDB">
        <w:rPr>
          <w:rFonts w:ascii="Arial" w:hAnsi="Arial" w:cs="Arial"/>
        </w:rPr>
        <w:t xml:space="preserve">All the changes can be effective only after upper level user’s approval. </w:t>
      </w:r>
    </w:p>
    <w:p w14:paraId="52EC1137" w14:textId="77777777" w:rsidR="00B418AB" w:rsidRPr="00B418AB" w:rsidRDefault="00B418AB" w:rsidP="00B418AB">
      <w:pPr>
        <w:rPr>
          <w:rFonts w:ascii="Arial" w:hAnsi="Arial" w:cs="Arial"/>
          <w:b/>
        </w:rPr>
      </w:pPr>
      <w:r w:rsidRPr="00B418AB">
        <w:rPr>
          <w:rFonts w:ascii="Arial" w:hAnsi="Arial" w:cs="Arial" w:hint="eastAsia"/>
          <w:b/>
        </w:rPr>
        <w:t>Validating rules</w:t>
      </w:r>
      <w:r w:rsidR="006E2781">
        <w:rPr>
          <w:rFonts w:ascii="Arial" w:hAnsi="Arial" w:cs="Arial"/>
          <w:b/>
        </w:rPr>
        <w:t xml:space="preserve"> upon uploading .cer file</w:t>
      </w:r>
      <w:r w:rsidRPr="00B418AB">
        <w:rPr>
          <w:rFonts w:ascii="Arial" w:hAnsi="Arial" w:cs="Arial" w:hint="eastAsia"/>
          <w:b/>
        </w:rPr>
        <w:t>:</w:t>
      </w:r>
    </w:p>
    <w:p w14:paraId="455D589A" w14:textId="77777777" w:rsidR="00B418AB" w:rsidRPr="00B418AB" w:rsidRDefault="00B418AB" w:rsidP="000F6D78">
      <w:pPr>
        <w:pStyle w:val="afa"/>
        <w:numPr>
          <w:ilvl w:val="0"/>
          <w:numId w:val="13"/>
        </w:numPr>
        <w:ind w:firstLineChars="0"/>
        <w:rPr>
          <w:rFonts w:ascii="Arial" w:hAnsi="Arial" w:cs="Arial"/>
        </w:rPr>
      </w:pPr>
      <w:r w:rsidRPr="00B418AB">
        <w:rPr>
          <w:rFonts w:ascii="Arial" w:hAnsi="Arial" w:cs="Arial"/>
        </w:rPr>
        <w:t>API Client ID - Maximum 60 characters</w:t>
      </w:r>
    </w:p>
    <w:p w14:paraId="291CDBD2" w14:textId="5741F0B1" w:rsidR="00B418AB" w:rsidRPr="00B418AB" w:rsidRDefault="00B418AB" w:rsidP="000F6D78">
      <w:pPr>
        <w:pStyle w:val="afa"/>
        <w:numPr>
          <w:ilvl w:val="0"/>
          <w:numId w:val="13"/>
        </w:numPr>
        <w:ind w:firstLineChars="0"/>
        <w:rPr>
          <w:rFonts w:ascii="Arial" w:hAnsi="Arial" w:cs="Arial"/>
        </w:rPr>
      </w:pPr>
      <w:commentRangeStart w:id="510"/>
      <w:r w:rsidRPr="00B418AB">
        <w:rPr>
          <w:rFonts w:ascii="Arial" w:hAnsi="Arial" w:cs="Arial"/>
        </w:rPr>
        <w:t xml:space="preserve">Certificate Version </w:t>
      </w:r>
      <w:commentRangeEnd w:id="510"/>
      <w:r w:rsidR="00AE0C78">
        <w:rPr>
          <w:rStyle w:val="a7"/>
        </w:rPr>
        <w:commentReference w:id="510"/>
      </w:r>
      <w:r w:rsidRPr="00B418AB">
        <w:rPr>
          <w:rFonts w:ascii="Arial" w:hAnsi="Arial" w:cs="Arial"/>
        </w:rPr>
        <w:t>- Must be 4</w:t>
      </w:r>
      <w:ins w:id="511" w:author="Gaoli" w:date="2019-02-12T16:54:00Z">
        <w:r w:rsidR="00640295">
          <w:rPr>
            <w:rFonts w:ascii="Arial" w:hAnsi="Arial" w:cs="Arial" w:hint="eastAsia"/>
          </w:rPr>
          <w:t xml:space="preserve"> unique </w:t>
        </w:r>
      </w:ins>
      <w:del w:id="512" w:author="Gaoli" w:date="2019-02-12T16:53:00Z">
        <w:r w:rsidRPr="00B418AB" w:rsidDel="00640295">
          <w:rPr>
            <w:rFonts w:ascii="Arial" w:hAnsi="Arial" w:cs="Arial"/>
          </w:rPr>
          <w:delText xml:space="preserve"> </w:delText>
        </w:r>
        <w:commentRangeStart w:id="513"/>
        <w:r w:rsidRPr="00B418AB" w:rsidDel="00640295">
          <w:rPr>
            <w:rFonts w:ascii="Arial" w:hAnsi="Arial" w:cs="Arial"/>
          </w:rPr>
          <w:delText>bits</w:delText>
        </w:r>
        <w:commentRangeEnd w:id="513"/>
        <w:r w:rsidR="00AE0C78" w:rsidDel="00640295">
          <w:rPr>
            <w:rStyle w:val="a7"/>
          </w:rPr>
          <w:commentReference w:id="513"/>
        </w:r>
      </w:del>
      <w:ins w:id="514" w:author="Gaoli" w:date="2019-02-12T16:53:00Z">
        <w:r w:rsidR="00640295">
          <w:rPr>
            <w:rFonts w:ascii="Arial" w:hAnsi="Arial" w:cs="Arial" w:hint="eastAsia"/>
          </w:rPr>
          <w:t>digits</w:t>
        </w:r>
      </w:ins>
    </w:p>
    <w:p w14:paraId="5329D2E4" w14:textId="77777777" w:rsidR="00B418AB" w:rsidRPr="00B418AB" w:rsidRDefault="00B418AB" w:rsidP="000F6D78">
      <w:pPr>
        <w:pStyle w:val="afa"/>
        <w:numPr>
          <w:ilvl w:val="0"/>
          <w:numId w:val="13"/>
        </w:numPr>
        <w:ind w:firstLineChars="0"/>
        <w:rPr>
          <w:rFonts w:ascii="Arial" w:hAnsi="Arial" w:cs="Arial"/>
        </w:rPr>
      </w:pPr>
      <w:r w:rsidRPr="00B418AB">
        <w:rPr>
          <w:rFonts w:ascii="Arial" w:hAnsi="Arial" w:cs="Arial"/>
        </w:rPr>
        <w:t>Effective Date - Select from calendar</w:t>
      </w:r>
      <w:r w:rsidR="004556ED">
        <w:rPr>
          <w:rFonts w:ascii="Arial" w:hAnsi="Arial" w:cs="Arial"/>
        </w:rPr>
        <w:t xml:space="preserve">, </w:t>
      </w:r>
      <w:r w:rsidR="008535F4">
        <w:rPr>
          <w:rFonts w:ascii="Arial" w:hAnsi="Arial" w:cs="Arial"/>
        </w:rPr>
        <w:t>must be a future date.</w:t>
      </w:r>
    </w:p>
    <w:p w14:paraId="068C593C" w14:textId="77777777" w:rsidR="00B418AB" w:rsidRDefault="00B418AB" w:rsidP="000F6D78">
      <w:pPr>
        <w:pStyle w:val="afa"/>
        <w:numPr>
          <w:ilvl w:val="0"/>
          <w:numId w:val="13"/>
        </w:numPr>
        <w:ind w:firstLineChars="0"/>
        <w:rPr>
          <w:rFonts w:ascii="Arial" w:hAnsi="Arial" w:cs="Arial"/>
        </w:rPr>
      </w:pPr>
      <w:r w:rsidRPr="00B418AB">
        <w:rPr>
          <w:rFonts w:ascii="Arial" w:hAnsi="Arial" w:cs="Arial"/>
        </w:rPr>
        <w:t>Effective Time - Select from the timetable</w:t>
      </w:r>
      <w:r w:rsidR="006E2781">
        <w:rPr>
          <w:rFonts w:ascii="Arial" w:hAnsi="Arial" w:cs="Arial"/>
        </w:rPr>
        <w:t>.</w:t>
      </w:r>
    </w:p>
    <w:p w14:paraId="5148158F" w14:textId="77777777" w:rsidR="00482D8C" w:rsidRDefault="00482D8C" w:rsidP="000F6D78">
      <w:pPr>
        <w:pStyle w:val="afa"/>
        <w:numPr>
          <w:ilvl w:val="0"/>
          <w:numId w:val="13"/>
        </w:numPr>
        <w:ind w:firstLineChars="0"/>
        <w:rPr>
          <w:rFonts w:ascii="Arial" w:hAnsi="Arial" w:cs="Arial"/>
        </w:rPr>
      </w:pPr>
      <w:commentRangeStart w:id="515"/>
      <w:r>
        <w:rPr>
          <w:rFonts w:ascii="Arial" w:hAnsi="Arial" w:cs="Arial"/>
        </w:rPr>
        <w:lastRenderedPageBreak/>
        <w:t xml:space="preserve">Header Info </w:t>
      </w:r>
      <w:commentRangeEnd w:id="515"/>
      <w:r w:rsidR="00AE0C78">
        <w:rPr>
          <w:rStyle w:val="a7"/>
        </w:rPr>
        <w:commentReference w:id="515"/>
      </w:r>
      <w:r>
        <w:rPr>
          <w:rFonts w:ascii="Arial" w:hAnsi="Arial" w:cs="Arial"/>
        </w:rPr>
        <w:t>– Encrypted string, it’s used when pushing notification to merchant</w:t>
      </w:r>
      <w:r w:rsidR="008354BD">
        <w:rPr>
          <w:rFonts w:ascii="Arial" w:hAnsi="Arial" w:cs="Arial"/>
        </w:rPr>
        <w:t>s</w:t>
      </w:r>
    </w:p>
    <w:p w14:paraId="556FE2B8" w14:textId="0DBE0BAC" w:rsidR="00B418AB" w:rsidRPr="00B418AB" w:rsidRDefault="00B418AB" w:rsidP="00746165">
      <w:pPr>
        <w:pStyle w:val="afa"/>
        <w:numPr>
          <w:ilvl w:val="0"/>
          <w:numId w:val="13"/>
        </w:numPr>
        <w:ind w:firstLineChars="0"/>
        <w:rPr>
          <w:rFonts w:ascii="Arial" w:hAnsi="Arial" w:cs="Arial"/>
        </w:rPr>
      </w:pPr>
      <w:commentRangeStart w:id="516"/>
      <w:r w:rsidRPr="00B418AB">
        <w:rPr>
          <w:rFonts w:ascii="Arial" w:hAnsi="Arial" w:cs="Arial"/>
        </w:rPr>
        <w:t>Upload File - Choose a file</w:t>
      </w:r>
      <w:ins w:id="517" w:author="Thinkpad" w:date="2019-03-14T15:59:00Z">
        <w:r w:rsidR="00746165">
          <w:rPr>
            <w:rFonts w:ascii="Arial" w:hAnsi="Arial" w:cs="Arial" w:hint="eastAsia"/>
          </w:rPr>
          <w:t xml:space="preserve"> </w:t>
        </w:r>
      </w:ins>
      <w:r w:rsidR="00746165" w:rsidRPr="004F2A42">
        <w:rPr>
          <w:rFonts w:ascii="Arial" w:hAnsi="Arial" w:cs="Arial"/>
          <w:color w:val="FF0000"/>
        </w:rPr>
        <w:t>which should be issued by Certificate Authority</w:t>
      </w:r>
      <w:r w:rsidRPr="00B418AB">
        <w:rPr>
          <w:rFonts w:ascii="Arial" w:hAnsi="Arial" w:cs="Arial"/>
        </w:rPr>
        <w:t>, and the file format must be *.cer</w:t>
      </w:r>
      <w:commentRangeEnd w:id="516"/>
      <w:r w:rsidR="00AE0C78">
        <w:rPr>
          <w:rStyle w:val="a7"/>
        </w:rPr>
        <w:commentReference w:id="516"/>
      </w:r>
    </w:p>
    <w:p w14:paraId="40598988" w14:textId="77777777" w:rsidR="00476A63" w:rsidRPr="00285DDB" w:rsidRDefault="00476A63" w:rsidP="00A12D60">
      <w:pPr>
        <w:pStyle w:val="2"/>
        <w:numPr>
          <w:ilvl w:val="2"/>
          <w:numId w:val="1"/>
        </w:numPr>
        <w:rPr>
          <w:rFonts w:cs="Arial"/>
        </w:rPr>
      </w:pPr>
      <w:bookmarkStart w:id="518" w:name="_Toc525054217"/>
      <w:bookmarkStart w:id="519" w:name="_Toc527537787"/>
      <w:r w:rsidRPr="00285DDB">
        <w:rPr>
          <w:rFonts w:cs="Arial"/>
        </w:rPr>
        <w:t>Certificate Approval</w:t>
      </w:r>
      <w:bookmarkEnd w:id="518"/>
      <w:bookmarkEnd w:id="519"/>
    </w:p>
    <w:p w14:paraId="45FDF455" w14:textId="77777777" w:rsidR="00A46578" w:rsidRPr="00A46578" w:rsidRDefault="00A46578" w:rsidP="00A46578">
      <w:pPr>
        <w:rPr>
          <w:rFonts w:ascii="Arial" w:hAnsi="Arial" w:cs="Arial"/>
          <w:b/>
        </w:rPr>
      </w:pPr>
      <w:r w:rsidRPr="00A46578">
        <w:rPr>
          <w:rFonts w:ascii="Arial" w:hAnsi="Arial" w:cs="Arial"/>
          <w:b/>
        </w:rPr>
        <w:t>Function Description:</w:t>
      </w:r>
    </w:p>
    <w:p w14:paraId="3A93371F" w14:textId="77777777" w:rsidR="00476A63" w:rsidRPr="00A46578" w:rsidRDefault="00A46578" w:rsidP="000F6D78">
      <w:pPr>
        <w:pStyle w:val="afa"/>
        <w:numPr>
          <w:ilvl w:val="0"/>
          <w:numId w:val="43"/>
        </w:numPr>
        <w:ind w:firstLineChars="0"/>
        <w:rPr>
          <w:rFonts w:ascii="Arial" w:hAnsi="Arial" w:cs="Arial"/>
        </w:rPr>
      </w:pPr>
      <w:r w:rsidRPr="00A46578">
        <w:rPr>
          <w:rFonts w:ascii="Arial" w:hAnsi="Arial" w:cs="Arial"/>
        </w:rPr>
        <w:t xml:space="preserve">To approve or reject </w:t>
      </w:r>
      <w:r w:rsidR="000F3AC0">
        <w:rPr>
          <w:rFonts w:ascii="Arial" w:hAnsi="Arial" w:cs="Arial"/>
        </w:rPr>
        <w:t xml:space="preserve">Certificate </w:t>
      </w:r>
      <w:r w:rsidRPr="00A46578">
        <w:rPr>
          <w:rFonts w:ascii="Arial" w:hAnsi="Arial" w:cs="Arial"/>
        </w:rPr>
        <w:t>setup or modification changes.</w:t>
      </w:r>
    </w:p>
    <w:p w14:paraId="3CB67CB9" w14:textId="77777777" w:rsidR="003E3E02" w:rsidRDefault="003E3E02" w:rsidP="003E3E02">
      <w:pPr>
        <w:pStyle w:val="2"/>
        <w:numPr>
          <w:ilvl w:val="2"/>
          <w:numId w:val="1"/>
        </w:numPr>
        <w:rPr>
          <w:rFonts w:cs="Arial"/>
        </w:rPr>
      </w:pPr>
      <w:bookmarkStart w:id="520" w:name="_Toc527537788"/>
      <w:bookmarkStart w:id="521" w:name="_Toc525054218"/>
      <w:r w:rsidRPr="00285DDB">
        <w:rPr>
          <w:rFonts w:cs="Arial"/>
        </w:rPr>
        <w:t xml:space="preserve">Certificate </w:t>
      </w:r>
      <w:r>
        <w:rPr>
          <w:rFonts w:cs="Arial"/>
        </w:rPr>
        <w:t>Query</w:t>
      </w:r>
      <w:bookmarkEnd w:id="520"/>
    </w:p>
    <w:p w14:paraId="3FDBA497" w14:textId="77777777" w:rsidR="003E3E02" w:rsidRPr="00A46578" w:rsidRDefault="003E3E02" w:rsidP="003E3E02">
      <w:pPr>
        <w:rPr>
          <w:rFonts w:ascii="Arial" w:hAnsi="Arial" w:cs="Arial"/>
          <w:b/>
        </w:rPr>
      </w:pPr>
      <w:r w:rsidRPr="00A46578">
        <w:rPr>
          <w:rFonts w:ascii="Arial" w:hAnsi="Arial" w:cs="Arial"/>
          <w:b/>
        </w:rPr>
        <w:t>Function Description:</w:t>
      </w:r>
    </w:p>
    <w:p w14:paraId="68461775" w14:textId="77777777" w:rsidR="003E3E02" w:rsidRPr="003E3E02" w:rsidRDefault="003E3E02" w:rsidP="000F6D78">
      <w:pPr>
        <w:pStyle w:val="afa"/>
        <w:numPr>
          <w:ilvl w:val="0"/>
          <w:numId w:val="45"/>
        </w:numPr>
        <w:ind w:firstLineChars="0"/>
        <w:rPr>
          <w:rFonts w:ascii="Arial" w:hAnsi="Arial" w:cs="Arial"/>
        </w:rPr>
      </w:pPr>
      <w:r w:rsidRPr="00A46578">
        <w:rPr>
          <w:rFonts w:ascii="Arial" w:hAnsi="Arial" w:cs="Arial"/>
        </w:rPr>
        <w:t xml:space="preserve">To approve or reject </w:t>
      </w:r>
      <w:r>
        <w:rPr>
          <w:rFonts w:ascii="Arial" w:hAnsi="Arial" w:cs="Arial"/>
        </w:rPr>
        <w:t xml:space="preserve">Certificate </w:t>
      </w:r>
      <w:r w:rsidRPr="00A46578">
        <w:rPr>
          <w:rFonts w:ascii="Arial" w:hAnsi="Arial" w:cs="Arial"/>
        </w:rPr>
        <w:t>setup or modification changes.</w:t>
      </w:r>
    </w:p>
    <w:p w14:paraId="63FEE534" w14:textId="77777777" w:rsidR="00476A63" w:rsidRPr="00285DDB" w:rsidRDefault="00476A63" w:rsidP="00A12D60">
      <w:pPr>
        <w:pStyle w:val="2"/>
        <w:numPr>
          <w:ilvl w:val="2"/>
          <w:numId w:val="1"/>
        </w:numPr>
        <w:rPr>
          <w:rFonts w:cs="Arial"/>
        </w:rPr>
      </w:pPr>
      <w:bookmarkStart w:id="522" w:name="_Toc527537789"/>
      <w:r w:rsidRPr="00285DDB">
        <w:rPr>
          <w:rFonts w:cs="Arial"/>
        </w:rPr>
        <w:t>Bind Certificate</w:t>
      </w:r>
      <w:bookmarkEnd w:id="521"/>
      <w:bookmarkEnd w:id="522"/>
    </w:p>
    <w:p w14:paraId="44ABE5D7" w14:textId="77777777" w:rsidR="000F3AC0" w:rsidRPr="000F3AC0" w:rsidRDefault="000F3AC0" w:rsidP="000F3AC0">
      <w:pPr>
        <w:rPr>
          <w:rFonts w:ascii="Arial" w:hAnsi="Arial" w:cs="Arial"/>
          <w:b/>
        </w:rPr>
      </w:pPr>
      <w:r w:rsidRPr="000F3AC0">
        <w:rPr>
          <w:rFonts w:ascii="Arial" w:hAnsi="Arial" w:cs="Arial"/>
          <w:b/>
        </w:rPr>
        <w:t>Function Description:</w:t>
      </w:r>
    </w:p>
    <w:p w14:paraId="119D3CCE" w14:textId="77777777" w:rsidR="00476A63" w:rsidRDefault="001F378C" w:rsidP="000F6D78">
      <w:pPr>
        <w:pStyle w:val="afa"/>
        <w:numPr>
          <w:ilvl w:val="0"/>
          <w:numId w:val="44"/>
        </w:numPr>
        <w:ind w:firstLineChars="0"/>
        <w:rPr>
          <w:rFonts w:ascii="Arial" w:hAnsi="Arial" w:cs="Arial"/>
        </w:rPr>
      </w:pPr>
      <w:r>
        <w:rPr>
          <w:rFonts w:ascii="Arial" w:hAnsi="Arial" w:cs="Arial"/>
        </w:rPr>
        <w:t xml:space="preserve">After successfully uploaded certificate and approved, user can bind the Merchant with its certificate. </w:t>
      </w:r>
      <w:r w:rsidR="003E3E02">
        <w:rPr>
          <w:rFonts w:ascii="Arial" w:hAnsi="Arial" w:cs="Arial"/>
        </w:rPr>
        <w:t>Binding will take effect</w:t>
      </w:r>
      <w:r w:rsidR="00632758">
        <w:rPr>
          <w:rFonts w:ascii="Arial" w:hAnsi="Arial" w:cs="Arial"/>
        </w:rPr>
        <w:t xml:space="preserve"> after different user’s approval</w:t>
      </w:r>
      <w:r w:rsidR="003E3E02">
        <w:rPr>
          <w:rFonts w:ascii="Arial" w:hAnsi="Arial" w:cs="Arial"/>
        </w:rPr>
        <w:t xml:space="preserve">. </w:t>
      </w:r>
    </w:p>
    <w:p w14:paraId="58325A31" w14:textId="77777777" w:rsidR="00E17493" w:rsidRDefault="00E17493" w:rsidP="000F6D78">
      <w:pPr>
        <w:pStyle w:val="afa"/>
        <w:numPr>
          <w:ilvl w:val="0"/>
          <w:numId w:val="44"/>
        </w:numPr>
        <w:ind w:firstLineChars="0"/>
        <w:rPr>
          <w:rFonts w:ascii="Arial" w:hAnsi="Arial" w:cs="Arial"/>
        </w:rPr>
      </w:pPr>
      <w:r>
        <w:rPr>
          <w:rFonts w:ascii="Arial" w:hAnsi="Arial" w:cs="Arial"/>
        </w:rPr>
        <w:t>Certificate is used between DCMS and corresponding Merchant</w:t>
      </w:r>
      <w:r w:rsidR="005E5A9A">
        <w:rPr>
          <w:rFonts w:ascii="Arial" w:hAnsi="Arial" w:cs="Arial"/>
        </w:rPr>
        <w:t xml:space="preserve"> for payment notification API message encryption (DCMS notify merchants about payment result).</w:t>
      </w:r>
    </w:p>
    <w:p w14:paraId="1EBADBDA" w14:textId="77777777" w:rsidR="005F0200" w:rsidRPr="00285DDB" w:rsidRDefault="005F0200" w:rsidP="005F0200">
      <w:pPr>
        <w:pStyle w:val="2"/>
        <w:numPr>
          <w:ilvl w:val="2"/>
          <w:numId w:val="1"/>
        </w:numPr>
        <w:rPr>
          <w:rFonts w:cs="Arial"/>
        </w:rPr>
      </w:pPr>
      <w:bookmarkStart w:id="523" w:name="_Toc527537790"/>
      <w:r w:rsidRPr="00285DDB">
        <w:rPr>
          <w:rFonts w:cs="Arial"/>
        </w:rPr>
        <w:t>Bind Certificate</w:t>
      </w:r>
      <w:r w:rsidR="00F96ECE">
        <w:rPr>
          <w:rFonts w:cs="Arial"/>
        </w:rPr>
        <w:t xml:space="preserve"> Approval</w:t>
      </w:r>
      <w:bookmarkEnd w:id="523"/>
    </w:p>
    <w:p w14:paraId="0190E9B4" w14:textId="77777777" w:rsidR="005F0200" w:rsidRPr="000F3AC0" w:rsidRDefault="005F0200" w:rsidP="005F0200">
      <w:pPr>
        <w:rPr>
          <w:rFonts w:ascii="Arial" w:hAnsi="Arial" w:cs="Arial"/>
          <w:b/>
        </w:rPr>
      </w:pPr>
      <w:r w:rsidRPr="000F3AC0">
        <w:rPr>
          <w:rFonts w:ascii="Arial" w:hAnsi="Arial" w:cs="Arial"/>
          <w:b/>
        </w:rPr>
        <w:t>Function Description:</w:t>
      </w:r>
    </w:p>
    <w:p w14:paraId="2F625803" w14:textId="77777777" w:rsidR="005F0200" w:rsidRPr="00DB0A30" w:rsidRDefault="005F0200" w:rsidP="005F0200">
      <w:pPr>
        <w:pStyle w:val="afa"/>
        <w:numPr>
          <w:ilvl w:val="0"/>
          <w:numId w:val="51"/>
        </w:numPr>
        <w:ind w:firstLineChars="0"/>
        <w:rPr>
          <w:rFonts w:ascii="Arial" w:hAnsi="Arial" w:cs="Arial"/>
        </w:rPr>
      </w:pPr>
      <w:r>
        <w:rPr>
          <w:rFonts w:ascii="Arial" w:hAnsi="Arial" w:cs="Arial"/>
        </w:rPr>
        <w:t xml:space="preserve">After </w:t>
      </w:r>
      <w:r w:rsidR="00F43B51">
        <w:rPr>
          <w:rFonts w:ascii="Arial" w:hAnsi="Arial" w:cs="Arial"/>
        </w:rPr>
        <w:t>certificate binding submission, switch to different user to approve or reject the certificate binding</w:t>
      </w:r>
      <w:r>
        <w:rPr>
          <w:rFonts w:ascii="Arial" w:hAnsi="Arial" w:cs="Arial"/>
        </w:rPr>
        <w:t xml:space="preserve">.  </w:t>
      </w:r>
    </w:p>
    <w:p w14:paraId="6AD738B7" w14:textId="77777777" w:rsidR="00476A63" w:rsidRPr="00285DDB" w:rsidRDefault="00476A63" w:rsidP="00A12D60">
      <w:pPr>
        <w:pStyle w:val="2"/>
        <w:numPr>
          <w:ilvl w:val="2"/>
          <w:numId w:val="1"/>
        </w:numPr>
        <w:rPr>
          <w:rFonts w:cs="Arial"/>
        </w:rPr>
      </w:pPr>
      <w:bookmarkStart w:id="524" w:name="_Toc525054219"/>
      <w:bookmarkStart w:id="525" w:name="_Toc527537791"/>
      <w:r w:rsidRPr="00285DDB">
        <w:rPr>
          <w:rFonts w:cs="Arial"/>
        </w:rPr>
        <w:t>Aggregator Setup</w:t>
      </w:r>
      <w:bookmarkEnd w:id="524"/>
      <w:bookmarkEnd w:id="525"/>
    </w:p>
    <w:p w14:paraId="5DA7B0B7" w14:textId="77777777" w:rsidR="00476A63" w:rsidRPr="002656F7" w:rsidRDefault="00476A63" w:rsidP="002656F7">
      <w:pPr>
        <w:rPr>
          <w:rFonts w:ascii="Arial" w:hAnsi="Arial" w:cs="Arial"/>
          <w:b/>
        </w:rPr>
      </w:pPr>
      <w:r w:rsidRPr="002656F7">
        <w:rPr>
          <w:rFonts w:ascii="Arial" w:hAnsi="Arial" w:cs="Arial"/>
          <w:b/>
        </w:rPr>
        <w:t>Function Description</w:t>
      </w:r>
    </w:p>
    <w:p w14:paraId="053331D4" w14:textId="77777777" w:rsidR="00476A63" w:rsidRPr="00285DDB" w:rsidRDefault="00476A63" w:rsidP="000F6D78">
      <w:pPr>
        <w:pStyle w:val="afa"/>
        <w:numPr>
          <w:ilvl w:val="0"/>
          <w:numId w:val="14"/>
        </w:numPr>
        <w:ind w:firstLineChars="0"/>
        <w:rPr>
          <w:rFonts w:ascii="Arial" w:hAnsi="Arial" w:cs="Arial"/>
        </w:rPr>
      </w:pPr>
      <w:r w:rsidRPr="00285DDB">
        <w:rPr>
          <w:rFonts w:ascii="Arial" w:hAnsi="Arial" w:cs="Arial"/>
        </w:rPr>
        <w:t>To View and search all the aggregators in the system.</w:t>
      </w:r>
    </w:p>
    <w:p w14:paraId="180B4139" w14:textId="77777777" w:rsidR="00476A63" w:rsidRPr="00DA536F" w:rsidRDefault="00476A63" w:rsidP="000F6D78">
      <w:pPr>
        <w:pStyle w:val="afa"/>
        <w:numPr>
          <w:ilvl w:val="0"/>
          <w:numId w:val="14"/>
        </w:numPr>
        <w:ind w:firstLineChars="0"/>
        <w:rPr>
          <w:rFonts w:ascii="Arial" w:hAnsi="Arial" w:cs="Arial"/>
        </w:rPr>
      </w:pPr>
      <w:r w:rsidRPr="00285DDB">
        <w:rPr>
          <w:rFonts w:ascii="Arial" w:hAnsi="Arial" w:cs="Arial"/>
        </w:rPr>
        <w:t>Add new aggregators and modify information of curr</w:t>
      </w:r>
      <w:r w:rsidR="00DA536F">
        <w:rPr>
          <w:rFonts w:ascii="Arial" w:hAnsi="Arial" w:cs="Arial"/>
        </w:rPr>
        <w:t>ent aggregators</w:t>
      </w:r>
      <w:r w:rsidR="00DA536F">
        <w:rPr>
          <w:rFonts w:ascii="Arial" w:hAnsi="Arial" w:cs="Arial" w:hint="eastAsia"/>
        </w:rPr>
        <w:t xml:space="preserve"> such as modify payment type.</w:t>
      </w:r>
    </w:p>
    <w:p w14:paraId="02D1EBD2" w14:textId="77777777" w:rsidR="00476A63" w:rsidRPr="00285DDB" w:rsidRDefault="00476A63" w:rsidP="000F6D78">
      <w:pPr>
        <w:pStyle w:val="afa"/>
        <w:numPr>
          <w:ilvl w:val="0"/>
          <w:numId w:val="14"/>
        </w:numPr>
        <w:ind w:firstLineChars="0"/>
        <w:rPr>
          <w:rFonts w:ascii="Arial" w:hAnsi="Arial" w:cs="Arial"/>
        </w:rPr>
      </w:pPr>
      <w:r w:rsidRPr="00285DDB">
        <w:rPr>
          <w:rFonts w:ascii="Arial" w:hAnsi="Arial" w:cs="Arial"/>
        </w:rPr>
        <w:t xml:space="preserve">Newly added Aggregator </w:t>
      </w:r>
      <w:r w:rsidR="00DA536F">
        <w:rPr>
          <w:rFonts w:ascii="Arial" w:hAnsi="Arial" w:cs="Arial"/>
        </w:rPr>
        <w:t xml:space="preserve">or Aggregator modification </w:t>
      </w:r>
      <w:r w:rsidRPr="00285DDB">
        <w:rPr>
          <w:rFonts w:ascii="Arial" w:hAnsi="Arial" w:cs="Arial"/>
        </w:rPr>
        <w:t xml:space="preserve">will remain ‘pending approval’ until senior level user approve. </w:t>
      </w:r>
    </w:p>
    <w:p w14:paraId="4A508F09" w14:textId="77777777" w:rsidR="00476A63" w:rsidRPr="00285DDB" w:rsidRDefault="00476A63" w:rsidP="00A12D60">
      <w:pPr>
        <w:pStyle w:val="2"/>
        <w:numPr>
          <w:ilvl w:val="2"/>
          <w:numId w:val="1"/>
        </w:numPr>
        <w:rPr>
          <w:rFonts w:cs="Arial"/>
        </w:rPr>
      </w:pPr>
      <w:bookmarkStart w:id="526" w:name="_Toc525054220"/>
      <w:bookmarkStart w:id="527" w:name="_Toc527537792"/>
      <w:r w:rsidRPr="00285DDB">
        <w:rPr>
          <w:rFonts w:cs="Arial"/>
        </w:rPr>
        <w:t>Aggregator Approval</w:t>
      </w:r>
      <w:bookmarkEnd w:id="526"/>
      <w:bookmarkEnd w:id="527"/>
    </w:p>
    <w:p w14:paraId="0F8C2B82" w14:textId="77777777" w:rsidR="00DA536F" w:rsidRPr="00DA536F" w:rsidRDefault="00DA536F" w:rsidP="00DA536F">
      <w:pPr>
        <w:rPr>
          <w:rFonts w:ascii="Arial" w:hAnsi="Arial" w:cs="Arial"/>
          <w:b/>
        </w:rPr>
      </w:pPr>
      <w:r w:rsidRPr="00DA536F">
        <w:rPr>
          <w:rFonts w:ascii="Arial" w:hAnsi="Arial" w:cs="Arial"/>
          <w:b/>
        </w:rPr>
        <w:t>Function Description:</w:t>
      </w:r>
    </w:p>
    <w:p w14:paraId="0F6DDF8A" w14:textId="77777777" w:rsidR="00476A63" w:rsidRPr="00D945CD" w:rsidRDefault="00476A63" w:rsidP="000F6D78">
      <w:pPr>
        <w:pStyle w:val="afa"/>
        <w:numPr>
          <w:ilvl w:val="0"/>
          <w:numId w:val="46"/>
        </w:numPr>
        <w:ind w:firstLineChars="0"/>
        <w:rPr>
          <w:rFonts w:ascii="Arial" w:hAnsi="Arial" w:cs="Arial"/>
        </w:rPr>
      </w:pPr>
      <w:r w:rsidRPr="00285DDB">
        <w:rPr>
          <w:rFonts w:ascii="Arial" w:hAnsi="Arial" w:cs="Arial"/>
        </w:rPr>
        <w:lastRenderedPageBreak/>
        <w:t>S</w:t>
      </w:r>
      <w:r w:rsidR="00D945CD">
        <w:rPr>
          <w:rFonts w:ascii="Arial" w:hAnsi="Arial" w:cs="Arial"/>
        </w:rPr>
        <w:t>witch to senior user ID t</w:t>
      </w:r>
      <w:r w:rsidR="00D945CD" w:rsidRPr="00A46578">
        <w:rPr>
          <w:rFonts w:ascii="Arial" w:hAnsi="Arial" w:cs="Arial"/>
        </w:rPr>
        <w:t>o approve or reject</w:t>
      </w:r>
      <w:r w:rsidR="00D945CD">
        <w:rPr>
          <w:rFonts w:ascii="Arial" w:hAnsi="Arial" w:cs="Arial"/>
        </w:rPr>
        <w:t xml:space="preserve"> aggregator </w:t>
      </w:r>
      <w:r w:rsidR="00D945CD" w:rsidRPr="00A46578">
        <w:rPr>
          <w:rFonts w:ascii="Arial" w:hAnsi="Arial" w:cs="Arial"/>
        </w:rPr>
        <w:t>setup or modification.</w:t>
      </w:r>
    </w:p>
    <w:p w14:paraId="05256549" w14:textId="77777777" w:rsidR="00476A63" w:rsidRPr="00285DDB" w:rsidRDefault="00476A63" w:rsidP="00476A63">
      <w:pPr>
        <w:rPr>
          <w:rFonts w:ascii="Arial" w:hAnsi="Arial" w:cs="Arial"/>
        </w:rPr>
      </w:pPr>
    </w:p>
    <w:p w14:paraId="06AB652F" w14:textId="77777777" w:rsidR="00476A63" w:rsidRPr="00285DDB" w:rsidRDefault="00476A63" w:rsidP="00A12D60">
      <w:pPr>
        <w:pStyle w:val="2"/>
        <w:numPr>
          <w:ilvl w:val="2"/>
          <w:numId w:val="1"/>
        </w:numPr>
        <w:rPr>
          <w:rFonts w:cs="Arial"/>
        </w:rPr>
      </w:pPr>
      <w:bookmarkStart w:id="528" w:name="_Toc525054221"/>
      <w:bookmarkStart w:id="529" w:name="_Toc527537793"/>
      <w:r w:rsidRPr="00285DDB">
        <w:rPr>
          <w:rFonts w:cs="Arial"/>
        </w:rPr>
        <w:t>Charge Rate Setup</w:t>
      </w:r>
      <w:bookmarkEnd w:id="528"/>
      <w:bookmarkEnd w:id="529"/>
    </w:p>
    <w:p w14:paraId="7855705F" w14:textId="77777777" w:rsidR="00476A63" w:rsidRPr="00D945CD" w:rsidRDefault="00476A63" w:rsidP="00D945CD">
      <w:pPr>
        <w:rPr>
          <w:rFonts w:ascii="Arial" w:hAnsi="Arial" w:cs="Arial"/>
          <w:b/>
        </w:rPr>
      </w:pPr>
      <w:r w:rsidRPr="00D945CD">
        <w:rPr>
          <w:rFonts w:ascii="Arial" w:hAnsi="Arial" w:cs="Arial"/>
          <w:b/>
        </w:rPr>
        <w:t>Function Description</w:t>
      </w:r>
    </w:p>
    <w:p w14:paraId="00C4E47A" w14:textId="77777777" w:rsidR="00476A63" w:rsidRPr="00285DDB" w:rsidRDefault="00476A63" w:rsidP="000F6D78">
      <w:pPr>
        <w:pStyle w:val="afa"/>
        <w:numPr>
          <w:ilvl w:val="0"/>
          <w:numId w:val="15"/>
        </w:numPr>
        <w:ind w:firstLineChars="0"/>
        <w:rPr>
          <w:rFonts w:ascii="Arial" w:hAnsi="Arial" w:cs="Arial"/>
        </w:rPr>
      </w:pPr>
      <w:r w:rsidRPr="00285DDB">
        <w:rPr>
          <w:rFonts w:ascii="Arial" w:hAnsi="Arial" w:cs="Arial"/>
        </w:rPr>
        <w:t>To View and search all the rates configured in the system.</w:t>
      </w:r>
    </w:p>
    <w:p w14:paraId="1C7DC875" w14:textId="066DEE1C" w:rsidR="00476A63" w:rsidRPr="00285DDB" w:rsidRDefault="00476A63" w:rsidP="000F6D78">
      <w:pPr>
        <w:pStyle w:val="afa"/>
        <w:numPr>
          <w:ilvl w:val="0"/>
          <w:numId w:val="15"/>
        </w:numPr>
        <w:ind w:firstLineChars="0"/>
        <w:rPr>
          <w:rFonts w:ascii="Arial" w:hAnsi="Arial" w:cs="Arial"/>
        </w:rPr>
      </w:pPr>
      <w:commentRangeStart w:id="530"/>
      <w:r w:rsidRPr="00285DDB">
        <w:rPr>
          <w:rFonts w:ascii="Arial" w:hAnsi="Arial" w:cs="Arial"/>
        </w:rPr>
        <w:t>Add new rates and modify current rates</w:t>
      </w:r>
      <w:commentRangeEnd w:id="530"/>
      <w:r w:rsidR="00AE0C78">
        <w:rPr>
          <w:rStyle w:val="a7"/>
        </w:rPr>
        <w:commentReference w:id="530"/>
      </w:r>
      <w:ins w:id="531" w:author="pat.z.s.xie@hsbc.com.cn" w:date="2019-03-22T11:28:00Z">
        <w:r w:rsidR="00C216E5">
          <w:rPr>
            <w:rFonts w:ascii="Arial" w:hAnsi="Arial" w:cs="Arial"/>
          </w:rPr>
          <w:t xml:space="preserve">, </w:t>
        </w:r>
      </w:ins>
      <w:ins w:id="532" w:author="pat.z.s.xie@hsbc.com.cn" w:date="2019-03-22T11:29:00Z">
        <w:r w:rsidR="00C216E5">
          <w:rPr>
            <w:rFonts w:ascii="Arial" w:hAnsi="Arial" w:cs="Arial"/>
          </w:rPr>
          <w:t xml:space="preserve">charge rate wetup with a </w:t>
        </w:r>
      </w:ins>
      <w:ins w:id="533" w:author="pat.z.s.xie@hsbc.com.cn" w:date="2019-03-22T11:28:00Z">
        <w:r w:rsidR="00C216E5">
          <w:rPr>
            <w:rFonts w:ascii="Arial" w:hAnsi="Arial" w:cs="Arial"/>
          </w:rPr>
          <w:t>maximum of two decimals</w:t>
        </w:r>
      </w:ins>
      <w:r w:rsidRPr="00285DDB">
        <w:rPr>
          <w:rFonts w:ascii="Arial" w:hAnsi="Arial" w:cs="Arial"/>
        </w:rPr>
        <w:t>.</w:t>
      </w:r>
    </w:p>
    <w:p w14:paraId="207FE375" w14:textId="77777777" w:rsidR="00476A63" w:rsidRPr="00285DDB" w:rsidRDefault="00476A63" w:rsidP="000F6D78">
      <w:pPr>
        <w:pStyle w:val="afa"/>
        <w:numPr>
          <w:ilvl w:val="0"/>
          <w:numId w:val="15"/>
        </w:numPr>
        <w:ind w:firstLineChars="0"/>
        <w:rPr>
          <w:rFonts w:ascii="Arial" w:hAnsi="Arial" w:cs="Arial"/>
        </w:rPr>
      </w:pPr>
      <w:r w:rsidRPr="00285DDB">
        <w:rPr>
          <w:rFonts w:ascii="Arial" w:hAnsi="Arial" w:cs="Arial"/>
        </w:rPr>
        <w:t xml:space="preserve">All the changes can be effective only after upper level user’s approval. </w:t>
      </w:r>
    </w:p>
    <w:p w14:paraId="6545D243" w14:textId="77777777" w:rsidR="00476A63" w:rsidRDefault="00476A63" w:rsidP="00A12D60">
      <w:pPr>
        <w:pStyle w:val="2"/>
        <w:numPr>
          <w:ilvl w:val="2"/>
          <w:numId w:val="1"/>
        </w:numPr>
        <w:rPr>
          <w:rFonts w:cs="Arial"/>
        </w:rPr>
      </w:pPr>
      <w:bookmarkStart w:id="534" w:name="_Toc525054222"/>
      <w:bookmarkStart w:id="535" w:name="_Toc527537794"/>
      <w:r w:rsidRPr="00285DDB">
        <w:rPr>
          <w:rFonts w:cs="Arial"/>
        </w:rPr>
        <w:t>Charge Rate Approval</w:t>
      </w:r>
      <w:bookmarkEnd w:id="534"/>
      <w:bookmarkEnd w:id="535"/>
    </w:p>
    <w:p w14:paraId="42A032DD" w14:textId="77777777" w:rsidR="0094400C" w:rsidRPr="0094400C" w:rsidRDefault="0094400C" w:rsidP="0094400C">
      <w:pPr>
        <w:rPr>
          <w:rFonts w:ascii="Arial" w:hAnsi="Arial" w:cs="Arial"/>
          <w:b/>
        </w:rPr>
      </w:pPr>
      <w:r w:rsidRPr="0094400C">
        <w:rPr>
          <w:rFonts w:ascii="Arial" w:hAnsi="Arial" w:cs="Arial"/>
          <w:b/>
        </w:rPr>
        <w:t>Function Description</w:t>
      </w:r>
    </w:p>
    <w:p w14:paraId="16CC1444" w14:textId="77777777" w:rsidR="00476A63" w:rsidRPr="00285DDB" w:rsidRDefault="00476A63" w:rsidP="000F6D78">
      <w:pPr>
        <w:pStyle w:val="afa"/>
        <w:numPr>
          <w:ilvl w:val="0"/>
          <w:numId w:val="47"/>
        </w:numPr>
        <w:ind w:firstLineChars="0"/>
        <w:rPr>
          <w:rFonts w:ascii="Arial" w:hAnsi="Arial" w:cs="Arial"/>
        </w:rPr>
      </w:pPr>
      <w:r w:rsidRPr="00285DDB">
        <w:rPr>
          <w:rFonts w:ascii="Arial" w:hAnsi="Arial" w:cs="Arial"/>
        </w:rPr>
        <w:t>Switch to senior user ID</w:t>
      </w:r>
      <w:r w:rsidR="0094400C">
        <w:rPr>
          <w:rFonts w:ascii="Arial" w:hAnsi="Arial" w:cs="Arial"/>
        </w:rPr>
        <w:t xml:space="preserve"> to approve or reject charge rate setup or modification.</w:t>
      </w:r>
    </w:p>
    <w:p w14:paraId="2E322F39" w14:textId="77777777" w:rsidR="00476A63" w:rsidRPr="00285DDB" w:rsidRDefault="00476A63" w:rsidP="00476A63">
      <w:pPr>
        <w:rPr>
          <w:rFonts w:ascii="Arial" w:hAnsi="Arial" w:cs="Arial"/>
        </w:rPr>
      </w:pPr>
    </w:p>
    <w:p w14:paraId="564A723A" w14:textId="77777777" w:rsidR="00476A63" w:rsidRPr="00285DDB" w:rsidRDefault="002954A7" w:rsidP="002954A7">
      <w:pPr>
        <w:pStyle w:val="2"/>
        <w:numPr>
          <w:ilvl w:val="2"/>
          <w:numId w:val="1"/>
        </w:numPr>
        <w:rPr>
          <w:rFonts w:cs="Arial"/>
        </w:rPr>
      </w:pPr>
      <w:bookmarkStart w:id="536" w:name="_Toc525054223"/>
      <w:bookmarkStart w:id="537" w:name="_Toc527537795"/>
      <w:r>
        <w:rPr>
          <w:rFonts w:cs="Arial"/>
        </w:rPr>
        <w:t xml:space="preserve">Merchant </w:t>
      </w:r>
      <w:r w:rsidR="00476A63" w:rsidRPr="00285DDB">
        <w:rPr>
          <w:rFonts w:cs="Arial"/>
        </w:rPr>
        <w:t>Query</w:t>
      </w:r>
      <w:bookmarkEnd w:id="536"/>
      <w:bookmarkEnd w:id="537"/>
    </w:p>
    <w:p w14:paraId="010CF0B8" w14:textId="77777777" w:rsidR="002954A7" w:rsidRPr="002954A7" w:rsidRDefault="002954A7" w:rsidP="002954A7">
      <w:pPr>
        <w:rPr>
          <w:rFonts w:ascii="Arial" w:hAnsi="Arial" w:cs="Arial"/>
          <w:b/>
        </w:rPr>
      </w:pPr>
      <w:r w:rsidRPr="002954A7">
        <w:rPr>
          <w:rFonts w:ascii="Arial" w:hAnsi="Arial" w:cs="Arial"/>
          <w:b/>
        </w:rPr>
        <w:t>Function Description</w:t>
      </w:r>
    </w:p>
    <w:p w14:paraId="687B678E" w14:textId="77777777" w:rsidR="00476A63" w:rsidRPr="00285DDB" w:rsidRDefault="00476A63" w:rsidP="000F6D78">
      <w:pPr>
        <w:pStyle w:val="afa"/>
        <w:numPr>
          <w:ilvl w:val="0"/>
          <w:numId w:val="16"/>
        </w:numPr>
        <w:ind w:firstLineChars="0"/>
        <w:rPr>
          <w:rFonts w:ascii="Arial" w:hAnsi="Arial" w:cs="Arial"/>
        </w:rPr>
      </w:pPr>
      <w:r w:rsidRPr="00285DDB">
        <w:rPr>
          <w:rFonts w:ascii="Arial" w:hAnsi="Arial" w:cs="Arial"/>
        </w:rPr>
        <w:t>To search and view all the merchants configured in the system.</w:t>
      </w:r>
    </w:p>
    <w:p w14:paraId="6140B2F0" w14:textId="77777777" w:rsidR="00476A63" w:rsidRPr="00285DDB" w:rsidRDefault="00476A63" w:rsidP="000F6D78">
      <w:pPr>
        <w:pStyle w:val="afa"/>
        <w:numPr>
          <w:ilvl w:val="0"/>
          <w:numId w:val="16"/>
        </w:numPr>
        <w:ind w:firstLineChars="0"/>
        <w:rPr>
          <w:rFonts w:ascii="Arial" w:hAnsi="Arial" w:cs="Arial"/>
        </w:rPr>
      </w:pPr>
      <w:r w:rsidRPr="00285DDB">
        <w:rPr>
          <w:rFonts w:ascii="Arial" w:hAnsi="Arial" w:cs="Arial"/>
        </w:rPr>
        <w:t xml:space="preserve">Download the search result into file. </w:t>
      </w:r>
    </w:p>
    <w:p w14:paraId="0A1D8C43" w14:textId="77777777" w:rsidR="00476A63" w:rsidRPr="0031103F" w:rsidRDefault="00476A63" w:rsidP="0031103F">
      <w:pPr>
        <w:pStyle w:val="2"/>
        <w:numPr>
          <w:ilvl w:val="2"/>
          <w:numId w:val="1"/>
        </w:numPr>
        <w:rPr>
          <w:rFonts w:cs="Arial"/>
        </w:rPr>
      </w:pPr>
      <w:bookmarkStart w:id="538" w:name="_Toc527537796"/>
      <w:r w:rsidRPr="0031103F">
        <w:rPr>
          <w:rFonts w:cs="Arial"/>
        </w:rPr>
        <w:t>Certificate Query</w:t>
      </w:r>
      <w:bookmarkEnd w:id="538"/>
    </w:p>
    <w:p w14:paraId="2A9AAF79" w14:textId="77777777" w:rsidR="00476A63" w:rsidRPr="00285DDB" w:rsidRDefault="00476A63" w:rsidP="000F6D78">
      <w:pPr>
        <w:pStyle w:val="afa"/>
        <w:numPr>
          <w:ilvl w:val="0"/>
          <w:numId w:val="48"/>
        </w:numPr>
        <w:ind w:firstLineChars="0"/>
        <w:rPr>
          <w:rFonts w:ascii="Arial" w:hAnsi="Arial" w:cs="Arial"/>
        </w:rPr>
      </w:pPr>
      <w:r w:rsidRPr="00285DDB">
        <w:rPr>
          <w:rFonts w:ascii="Arial" w:hAnsi="Arial" w:cs="Arial"/>
        </w:rPr>
        <w:t>To search and view all the certificates configured in the system.</w:t>
      </w:r>
    </w:p>
    <w:p w14:paraId="0B4A733A" w14:textId="77777777" w:rsidR="00476A63" w:rsidRPr="00285DDB" w:rsidRDefault="00476A63" w:rsidP="00476A63">
      <w:pPr>
        <w:rPr>
          <w:rFonts w:ascii="Arial" w:hAnsi="Arial" w:cs="Arial"/>
        </w:rPr>
      </w:pPr>
    </w:p>
    <w:p w14:paraId="42332960" w14:textId="77777777" w:rsidR="00476A63" w:rsidRPr="0031103F" w:rsidRDefault="00476A63" w:rsidP="0031103F">
      <w:pPr>
        <w:pStyle w:val="2"/>
        <w:numPr>
          <w:ilvl w:val="2"/>
          <w:numId w:val="1"/>
        </w:numPr>
        <w:rPr>
          <w:rFonts w:cs="Arial"/>
        </w:rPr>
      </w:pPr>
      <w:bookmarkStart w:id="539" w:name="_Toc527537797"/>
      <w:r w:rsidRPr="0031103F">
        <w:rPr>
          <w:rFonts w:cs="Arial"/>
        </w:rPr>
        <w:t>Aggregator Query</w:t>
      </w:r>
      <w:bookmarkEnd w:id="539"/>
    </w:p>
    <w:p w14:paraId="3FC70F48" w14:textId="77777777" w:rsidR="00476A63" w:rsidRPr="00285DDB" w:rsidRDefault="00476A63" w:rsidP="000F6D78">
      <w:pPr>
        <w:pStyle w:val="afa"/>
        <w:numPr>
          <w:ilvl w:val="0"/>
          <w:numId w:val="49"/>
        </w:numPr>
        <w:ind w:firstLineChars="0"/>
        <w:rPr>
          <w:rFonts w:ascii="Arial" w:hAnsi="Arial" w:cs="Arial"/>
        </w:rPr>
      </w:pPr>
      <w:r w:rsidRPr="00285DDB">
        <w:rPr>
          <w:rFonts w:ascii="Arial" w:hAnsi="Arial" w:cs="Arial"/>
        </w:rPr>
        <w:t>To search and view all the aggregators configured in the system.</w:t>
      </w:r>
    </w:p>
    <w:p w14:paraId="52A21AF7" w14:textId="77777777" w:rsidR="00476A63" w:rsidRPr="00153BCB" w:rsidRDefault="00476A63" w:rsidP="00153BCB">
      <w:pPr>
        <w:pStyle w:val="2"/>
        <w:numPr>
          <w:ilvl w:val="2"/>
          <w:numId w:val="1"/>
        </w:numPr>
        <w:rPr>
          <w:rFonts w:cs="Arial"/>
        </w:rPr>
      </w:pPr>
      <w:bookmarkStart w:id="540" w:name="_Toc527537798"/>
      <w:r w:rsidRPr="00153BCB">
        <w:rPr>
          <w:rFonts w:cs="Arial"/>
        </w:rPr>
        <w:t>Charge Rate Query</w:t>
      </w:r>
      <w:bookmarkEnd w:id="540"/>
    </w:p>
    <w:p w14:paraId="2FF15F75" w14:textId="77777777" w:rsidR="00476A63" w:rsidRPr="00285DDB" w:rsidRDefault="00476A63" w:rsidP="000F6D78">
      <w:pPr>
        <w:pStyle w:val="afa"/>
        <w:numPr>
          <w:ilvl w:val="0"/>
          <w:numId w:val="49"/>
        </w:numPr>
        <w:ind w:firstLineChars="0"/>
        <w:rPr>
          <w:rFonts w:ascii="Arial" w:hAnsi="Arial" w:cs="Arial"/>
        </w:rPr>
      </w:pPr>
      <w:r w:rsidRPr="00285DDB">
        <w:rPr>
          <w:rFonts w:ascii="Arial" w:hAnsi="Arial" w:cs="Arial"/>
        </w:rPr>
        <w:t>To search and view all the rates configured in the system.</w:t>
      </w:r>
    </w:p>
    <w:p w14:paraId="59E7CA4B" w14:textId="77777777" w:rsidR="00476A63" w:rsidRPr="00285DDB" w:rsidRDefault="00476A63" w:rsidP="00476A63">
      <w:pPr>
        <w:rPr>
          <w:rFonts w:ascii="Arial" w:hAnsi="Arial" w:cs="Arial"/>
        </w:rPr>
      </w:pPr>
    </w:p>
    <w:p w14:paraId="2C488154" w14:textId="77777777" w:rsidR="00476A63" w:rsidRPr="00285DDB" w:rsidRDefault="00476A63" w:rsidP="00153BCB">
      <w:pPr>
        <w:pStyle w:val="2"/>
        <w:numPr>
          <w:ilvl w:val="1"/>
          <w:numId w:val="1"/>
        </w:numPr>
        <w:rPr>
          <w:rFonts w:cs="Arial"/>
        </w:rPr>
      </w:pPr>
      <w:bookmarkStart w:id="541" w:name="_Toc525054224"/>
      <w:bookmarkStart w:id="542" w:name="_Toc527537799"/>
      <w:r w:rsidRPr="00285DDB">
        <w:rPr>
          <w:rFonts w:cs="Arial"/>
        </w:rPr>
        <w:lastRenderedPageBreak/>
        <w:t>Transaction Management</w:t>
      </w:r>
      <w:bookmarkEnd w:id="541"/>
      <w:bookmarkEnd w:id="542"/>
    </w:p>
    <w:p w14:paraId="7496446F" w14:textId="77777777" w:rsidR="00476A63" w:rsidRDefault="00476A63" w:rsidP="00153BCB">
      <w:pPr>
        <w:pStyle w:val="2"/>
        <w:numPr>
          <w:ilvl w:val="2"/>
          <w:numId w:val="1"/>
        </w:numPr>
        <w:rPr>
          <w:rFonts w:cs="Arial"/>
        </w:rPr>
      </w:pPr>
      <w:bookmarkStart w:id="543" w:name="_Toc525054225"/>
      <w:bookmarkStart w:id="544" w:name="_Toc527537800"/>
      <w:r w:rsidRPr="00285DDB">
        <w:rPr>
          <w:rFonts w:cs="Arial"/>
        </w:rPr>
        <w:t>Transaction Query</w:t>
      </w:r>
      <w:bookmarkEnd w:id="543"/>
      <w:bookmarkEnd w:id="544"/>
    </w:p>
    <w:p w14:paraId="43CC5D1F" w14:textId="77777777" w:rsidR="0077568D" w:rsidRPr="0077568D" w:rsidRDefault="0077568D" w:rsidP="0077568D">
      <w:pPr>
        <w:rPr>
          <w:rFonts w:ascii="Arial" w:hAnsi="Arial" w:cs="Arial"/>
          <w:b/>
        </w:rPr>
      </w:pPr>
      <w:r w:rsidRPr="0077568D">
        <w:rPr>
          <w:rFonts w:ascii="Arial" w:hAnsi="Arial" w:cs="Arial"/>
          <w:b/>
        </w:rPr>
        <w:t>Function Description</w:t>
      </w:r>
    </w:p>
    <w:p w14:paraId="121D3F6A" w14:textId="37299446" w:rsidR="00476A63" w:rsidRPr="00285DDB" w:rsidRDefault="002805E7" w:rsidP="000F6D78">
      <w:pPr>
        <w:pStyle w:val="afa"/>
        <w:numPr>
          <w:ilvl w:val="0"/>
          <w:numId w:val="17"/>
        </w:numPr>
        <w:ind w:firstLineChars="0"/>
        <w:rPr>
          <w:rFonts w:ascii="Arial" w:hAnsi="Arial" w:cs="Arial"/>
        </w:rPr>
      </w:pPr>
      <w:commentRangeStart w:id="545"/>
      <w:r>
        <w:rPr>
          <w:rFonts w:ascii="Arial" w:hAnsi="Arial" w:cs="Arial"/>
        </w:rPr>
        <w:t>To search and view all the</w:t>
      </w:r>
      <w:r w:rsidR="00476A63" w:rsidRPr="00285DDB">
        <w:rPr>
          <w:rFonts w:ascii="Arial" w:hAnsi="Arial" w:cs="Arial"/>
        </w:rPr>
        <w:t xml:space="preserve"> transaction </w:t>
      </w:r>
      <w:r w:rsidR="00C4483D">
        <w:rPr>
          <w:rFonts w:ascii="Arial" w:hAnsi="Arial" w:cs="Arial"/>
        </w:rPr>
        <w:t>records</w:t>
      </w:r>
      <w:r w:rsidR="00476A63" w:rsidRPr="00285DDB">
        <w:rPr>
          <w:rFonts w:ascii="Arial" w:hAnsi="Arial" w:cs="Arial"/>
        </w:rPr>
        <w:t xml:space="preserve"> </w:t>
      </w:r>
      <w:del w:id="546" w:author="pat.z.s.xie@hsbc.com.cn" w:date="2019-03-22T15:44:00Z">
        <w:r w:rsidR="007E3CC1" w:rsidDel="00E34C3F">
          <w:rPr>
            <w:rFonts w:ascii="Arial" w:hAnsi="Arial" w:cs="Arial"/>
          </w:rPr>
          <w:delText>such as</w:delText>
        </w:r>
      </w:del>
      <w:ins w:id="547" w:author="pat.z.s.xie@hsbc.com.cn" w:date="2019-03-22T15:44:00Z">
        <w:r w:rsidR="00E34C3F">
          <w:rPr>
            <w:rFonts w:ascii="Arial" w:hAnsi="Arial" w:cs="Arial"/>
          </w:rPr>
          <w:t>with</w:t>
        </w:r>
      </w:ins>
      <w:r w:rsidR="007E3CC1">
        <w:rPr>
          <w:rFonts w:ascii="Arial" w:hAnsi="Arial" w:cs="Arial"/>
        </w:rPr>
        <w:t xml:space="preserve"> </w:t>
      </w:r>
      <w:ins w:id="548" w:author="pat.z.s.xie@hsbc.com.cn" w:date="2019-03-22T15:45:00Z">
        <w:r w:rsidR="00E34C3F">
          <w:rPr>
            <w:rFonts w:ascii="Arial" w:hAnsi="Arial" w:cs="Arial"/>
          </w:rPr>
          <w:t xml:space="preserve">either </w:t>
        </w:r>
      </w:ins>
      <w:ins w:id="549" w:author="pat.z.s.xie@hsbc.com.cn" w:date="2019-03-22T15:44:00Z">
        <w:r w:rsidR="00E34C3F">
          <w:rPr>
            <w:rFonts w:ascii="Arial" w:hAnsi="Arial" w:cs="Arial"/>
          </w:rPr>
          <w:t xml:space="preserve">transaction start/end date, order number, Merchant ID, </w:t>
        </w:r>
      </w:ins>
      <w:r w:rsidR="007E3CC1">
        <w:rPr>
          <w:rFonts w:ascii="Arial" w:hAnsi="Arial" w:cs="Arial"/>
        </w:rPr>
        <w:t xml:space="preserve">transaction amount, </w:t>
      </w:r>
      <w:del w:id="550" w:author="pat.z.s.xie@hsbc.com.cn" w:date="2019-03-22T15:44:00Z">
        <w:r w:rsidR="007E3CC1" w:rsidDel="00E34C3F">
          <w:rPr>
            <w:rFonts w:ascii="Arial" w:hAnsi="Arial" w:cs="Arial"/>
          </w:rPr>
          <w:delText xml:space="preserve">charge </w:delText>
        </w:r>
        <w:r w:rsidR="00003840" w:rsidDel="00E34C3F">
          <w:rPr>
            <w:rFonts w:ascii="Arial" w:hAnsi="Arial" w:cs="Arial"/>
          </w:rPr>
          <w:delText xml:space="preserve">amount, </w:delText>
        </w:r>
      </w:del>
      <w:ins w:id="551" w:author="pat.z.s.xie@hsbc.com.cn" w:date="2019-03-22T15:45:00Z">
        <w:r w:rsidR="00E34C3F">
          <w:rPr>
            <w:rFonts w:ascii="Arial" w:hAnsi="Arial" w:cs="Arial"/>
          </w:rPr>
          <w:t>or</w:t>
        </w:r>
      </w:ins>
      <w:ins w:id="552" w:author="pat.z.s.xie@hsbc.com.cn" w:date="2019-03-22T15:44:00Z">
        <w:r w:rsidR="00E34C3F">
          <w:rPr>
            <w:rFonts w:ascii="Arial" w:hAnsi="Arial" w:cs="Arial"/>
          </w:rPr>
          <w:t xml:space="preserve"> </w:t>
        </w:r>
      </w:ins>
      <w:r w:rsidR="00003840">
        <w:rPr>
          <w:rFonts w:ascii="Arial" w:hAnsi="Arial" w:cs="Arial"/>
        </w:rPr>
        <w:t>transaction</w:t>
      </w:r>
      <w:r w:rsidR="007E3CC1">
        <w:rPr>
          <w:rFonts w:ascii="Arial" w:hAnsi="Arial" w:cs="Arial"/>
        </w:rPr>
        <w:t xml:space="preserve"> status</w:t>
      </w:r>
      <w:del w:id="553" w:author="pat.z.s.xie@hsbc.com.cn" w:date="2019-03-22T15:45:00Z">
        <w:r w:rsidR="007E3CC1" w:rsidDel="00E34C3F">
          <w:rPr>
            <w:rFonts w:ascii="Arial" w:hAnsi="Arial" w:cs="Arial"/>
          </w:rPr>
          <w:delText>, etc</w:delText>
        </w:r>
      </w:del>
      <w:r w:rsidR="007E3CC1">
        <w:rPr>
          <w:rFonts w:ascii="Arial" w:hAnsi="Arial" w:cs="Arial"/>
        </w:rPr>
        <w:t xml:space="preserve">. </w:t>
      </w:r>
      <w:commentRangeEnd w:id="545"/>
      <w:r w:rsidR="008811AB">
        <w:rPr>
          <w:rStyle w:val="a7"/>
        </w:rPr>
        <w:commentReference w:id="545"/>
      </w:r>
    </w:p>
    <w:p w14:paraId="07166E1F" w14:textId="5F67700B" w:rsidR="00476A63" w:rsidRDefault="00476A63" w:rsidP="000F6D78">
      <w:pPr>
        <w:pStyle w:val="afa"/>
        <w:numPr>
          <w:ilvl w:val="0"/>
          <w:numId w:val="17"/>
        </w:numPr>
        <w:ind w:firstLineChars="0"/>
        <w:rPr>
          <w:rFonts w:ascii="Arial" w:hAnsi="Arial" w:cs="Arial"/>
        </w:rPr>
      </w:pPr>
      <w:commentRangeStart w:id="554"/>
      <w:commentRangeStart w:id="555"/>
      <w:r w:rsidRPr="00285DDB">
        <w:rPr>
          <w:rFonts w:ascii="Arial" w:hAnsi="Arial" w:cs="Arial"/>
        </w:rPr>
        <w:t>Download search result into excel file</w:t>
      </w:r>
      <w:commentRangeEnd w:id="554"/>
      <w:r w:rsidR="008811AB">
        <w:rPr>
          <w:rStyle w:val="a7"/>
        </w:rPr>
        <w:commentReference w:id="554"/>
      </w:r>
      <w:ins w:id="556" w:author="pat.z.s.xie@hsbc.com.cn" w:date="2019-03-22T15:43:00Z">
        <w:r w:rsidR="00E34C3F">
          <w:rPr>
            <w:rFonts w:ascii="Arial" w:hAnsi="Arial" w:cs="Arial"/>
          </w:rPr>
          <w:t xml:space="preserve"> by clicking the excel icon</w:t>
        </w:r>
      </w:ins>
      <w:r w:rsidRPr="00285DDB">
        <w:rPr>
          <w:rFonts w:ascii="Arial" w:hAnsi="Arial" w:cs="Arial"/>
        </w:rPr>
        <w:t>.</w:t>
      </w:r>
      <w:commentRangeEnd w:id="555"/>
      <w:r w:rsidR="00B8402C">
        <w:rPr>
          <w:rStyle w:val="a7"/>
        </w:rPr>
        <w:commentReference w:id="555"/>
      </w:r>
    </w:p>
    <w:bookmarkStart w:id="557" w:name="_GoBack"/>
    <w:bookmarkEnd w:id="557"/>
    <w:p w14:paraId="4696E38B" w14:textId="7AAF8E25" w:rsidR="0065618A" w:rsidRPr="00285DDB" w:rsidRDefault="0044706A" w:rsidP="0065618A">
      <w:pPr>
        <w:pStyle w:val="afa"/>
        <w:ind w:left="425" w:firstLineChars="0" w:firstLine="0"/>
        <w:rPr>
          <w:rFonts w:ascii="Arial" w:hAnsi="Arial" w:cs="Arial"/>
        </w:rPr>
      </w:pPr>
      <w:del w:id="558" w:author="Gaoli" w:date="2019-03-22T17:08:00Z">
        <w:r w:rsidDel="00D0210D">
          <w:rPr>
            <w:rFonts w:ascii="Arial" w:hAnsi="Arial" w:cs="Arial"/>
          </w:rPr>
          <w:object w:dxaOrig="1551" w:dyaOrig="1051" w14:anchorId="233C5CCF">
            <v:shape id="_x0000_i1047" type="#_x0000_t75" style="width:77pt;height:52.75pt" o:ole="">
              <v:imagedata r:id="rId58" o:title=""/>
            </v:shape>
            <o:OLEObject Type="Embed" ProgID="Excel.Sheet.8" ShapeID="_x0000_i1047" DrawAspect="Icon" ObjectID="_1614779816" r:id="rId59"/>
          </w:object>
        </w:r>
      </w:del>
    </w:p>
    <w:p w14:paraId="028B5FFA" w14:textId="77777777" w:rsidR="00476A63" w:rsidRPr="006D0D5B" w:rsidRDefault="002805E7" w:rsidP="000F6D78">
      <w:pPr>
        <w:pStyle w:val="afa"/>
        <w:numPr>
          <w:ilvl w:val="0"/>
          <w:numId w:val="17"/>
        </w:numPr>
        <w:ind w:firstLineChars="0"/>
        <w:rPr>
          <w:rFonts w:ascii="Arial" w:hAnsi="Arial" w:cs="Arial"/>
        </w:rPr>
      </w:pPr>
      <w:r w:rsidRPr="006D0D5B">
        <w:rPr>
          <w:rFonts w:ascii="Arial" w:hAnsi="Arial" w:cs="Arial"/>
        </w:rPr>
        <w:t xml:space="preserve">‘Transaction date from’ and ‘transaction date to’ default value: system date. </w:t>
      </w:r>
    </w:p>
    <w:p w14:paraId="37ED9C96" w14:textId="77777777" w:rsidR="00476A63" w:rsidRPr="00285DDB" w:rsidRDefault="00476A63" w:rsidP="006E717F">
      <w:pPr>
        <w:pStyle w:val="2"/>
        <w:numPr>
          <w:ilvl w:val="2"/>
          <w:numId w:val="1"/>
        </w:numPr>
        <w:rPr>
          <w:rFonts w:cs="Arial"/>
        </w:rPr>
      </w:pPr>
      <w:bookmarkStart w:id="559" w:name="_Toc525054226"/>
      <w:bookmarkStart w:id="560" w:name="_Toc527537801"/>
      <w:commentRangeStart w:id="561"/>
      <w:r w:rsidRPr="00285DDB">
        <w:rPr>
          <w:rFonts w:cs="Arial"/>
        </w:rPr>
        <w:t>Login History Query</w:t>
      </w:r>
      <w:bookmarkEnd w:id="559"/>
      <w:bookmarkEnd w:id="560"/>
      <w:commentRangeEnd w:id="561"/>
      <w:r w:rsidR="00DE38A2">
        <w:rPr>
          <w:rStyle w:val="a7"/>
          <w:rFonts w:ascii="Times New Roman" w:eastAsia="SimSun" w:hAnsi="Times New Roman"/>
          <w:b w:val="0"/>
          <w:bCs w:val="0"/>
        </w:rPr>
        <w:commentReference w:id="561"/>
      </w:r>
    </w:p>
    <w:p w14:paraId="319D0B20" w14:textId="57B2943F" w:rsidR="00476A63" w:rsidRPr="00285DDB" w:rsidRDefault="00476A63" w:rsidP="000F6D78">
      <w:pPr>
        <w:pStyle w:val="afa"/>
        <w:numPr>
          <w:ilvl w:val="0"/>
          <w:numId w:val="19"/>
        </w:numPr>
        <w:ind w:firstLineChars="0"/>
        <w:rPr>
          <w:rFonts w:ascii="Arial" w:hAnsi="Arial" w:cs="Arial"/>
        </w:rPr>
      </w:pPr>
      <w:r w:rsidRPr="00285DDB">
        <w:rPr>
          <w:rFonts w:ascii="Arial" w:hAnsi="Arial" w:cs="Arial"/>
        </w:rPr>
        <w:t>To search and view all the user login history in the system</w:t>
      </w:r>
      <w:ins w:id="562" w:author="pat.z.s.xie@hsbc.com.cn" w:date="2019-03-22T15:45:00Z">
        <w:r w:rsidR="00E34C3F">
          <w:rPr>
            <w:rFonts w:ascii="Arial" w:hAnsi="Arial" w:cs="Arial"/>
          </w:rPr>
          <w:t>, with searching criteria of user ID, login start/end date</w:t>
        </w:r>
      </w:ins>
      <w:r w:rsidRPr="00285DDB">
        <w:rPr>
          <w:rFonts w:ascii="Arial" w:hAnsi="Arial" w:cs="Arial"/>
        </w:rPr>
        <w:t>.</w:t>
      </w:r>
    </w:p>
    <w:p w14:paraId="70C092EE" w14:textId="6EF236BA" w:rsidR="00476A63" w:rsidRDefault="00476A63" w:rsidP="000F6D78">
      <w:pPr>
        <w:pStyle w:val="afa"/>
        <w:numPr>
          <w:ilvl w:val="0"/>
          <w:numId w:val="19"/>
        </w:numPr>
        <w:ind w:firstLineChars="0"/>
        <w:rPr>
          <w:ins w:id="563" w:author="pat.z.s.xie@hsbc.com.cn" w:date="2019-03-22T15:47:00Z"/>
          <w:rFonts w:ascii="Arial" w:hAnsi="Arial" w:cs="Arial"/>
        </w:rPr>
      </w:pPr>
      <w:r w:rsidRPr="00285DDB">
        <w:rPr>
          <w:rFonts w:ascii="Arial" w:hAnsi="Arial" w:cs="Arial"/>
        </w:rPr>
        <w:t>Download search result into excel file</w:t>
      </w:r>
      <w:ins w:id="564" w:author="pat.z.s.xie@hsbc.com.cn" w:date="2019-03-22T15:47:00Z">
        <w:r w:rsidR="00E34C3F">
          <w:rPr>
            <w:rFonts w:ascii="Arial" w:hAnsi="Arial" w:cs="Arial"/>
          </w:rPr>
          <w:t xml:space="preserve"> by clicking the excel icon</w:t>
        </w:r>
      </w:ins>
      <w:r w:rsidRPr="00285DDB">
        <w:rPr>
          <w:rFonts w:ascii="Arial" w:hAnsi="Arial" w:cs="Arial"/>
        </w:rPr>
        <w:t>.</w:t>
      </w:r>
    </w:p>
    <w:p w14:paraId="5D2A711C" w14:textId="77777777" w:rsidR="00E34C3F" w:rsidRPr="00285DDB" w:rsidRDefault="00E34C3F">
      <w:pPr>
        <w:pStyle w:val="afa"/>
        <w:ind w:left="425" w:firstLineChars="0" w:firstLine="0"/>
        <w:rPr>
          <w:rFonts w:ascii="Arial" w:hAnsi="Arial" w:cs="Arial"/>
        </w:rPr>
        <w:pPrChange w:id="565" w:author="pat.z.s.xie@hsbc.com.cn" w:date="2019-03-22T15:47:00Z">
          <w:pPr>
            <w:pStyle w:val="afa"/>
            <w:numPr>
              <w:numId w:val="19"/>
            </w:numPr>
            <w:ind w:left="425" w:firstLineChars="0" w:hanging="425"/>
          </w:pPr>
        </w:pPrChange>
      </w:pPr>
      <w:ins w:id="566" w:author="pat.z.s.xie@hsbc.com.cn" w:date="2019-03-22T15:48:00Z">
        <w:r>
          <w:rPr>
            <w:rFonts w:ascii="Arial" w:hAnsi="Arial" w:cs="Arial"/>
          </w:rPr>
          <w:object w:dxaOrig="1551" w:dyaOrig="1004" w14:anchorId="4350538E">
            <v:shape id="_x0000_i1048" type="#_x0000_t75" style="width:77.85pt;height:50.25pt" o:ole="">
              <v:imagedata r:id="rId60" o:title=""/>
            </v:shape>
            <o:OLEObject Type="Embed" ProgID="Excel.Sheet.8" ShapeID="_x0000_i1048" DrawAspect="Icon" ObjectID="_1614779817" r:id="rId61"/>
          </w:object>
        </w:r>
      </w:ins>
    </w:p>
    <w:p w14:paraId="26D1992B" w14:textId="77777777" w:rsidR="00476A63" w:rsidRPr="00285DDB" w:rsidRDefault="00476A63" w:rsidP="00476A63">
      <w:pPr>
        <w:rPr>
          <w:rFonts w:ascii="Arial" w:hAnsi="Arial" w:cs="Arial"/>
        </w:rPr>
      </w:pPr>
    </w:p>
    <w:p w14:paraId="51EDBEE4" w14:textId="77777777" w:rsidR="00476A63" w:rsidRPr="00285DDB" w:rsidRDefault="00476A63" w:rsidP="006E717F">
      <w:pPr>
        <w:pStyle w:val="2"/>
        <w:numPr>
          <w:ilvl w:val="2"/>
          <w:numId w:val="1"/>
        </w:numPr>
        <w:rPr>
          <w:rFonts w:cs="Arial"/>
        </w:rPr>
      </w:pPr>
      <w:bookmarkStart w:id="567" w:name="_Toc525054227"/>
      <w:bookmarkStart w:id="568" w:name="_Toc527537802"/>
      <w:commentRangeStart w:id="569"/>
      <w:r w:rsidRPr="00285DDB">
        <w:rPr>
          <w:rFonts w:cs="Arial"/>
        </w:rPr>
        <w:t>Operation Log Query</w:t>
      </w:r>
      <w:bookmarkEnd w:id="567"/>
      <w:bookmarkEnd w:id="568"/>
      <w:commentRangeEnd w:id="569"/>
      <w:r w:rsidR="00DE38A2">
        <w:rPr>
          <w:rStyle w:val="a7"/>
          <w:rFonts w:ascii="Times New Roman" w:eastAsia="SimSun" w:hAnsi="Times New Roman"/>
          <w:b w:val="0"/>
          <w:bCs w:val="0"/>
        </w:rPr>
        <w:commentReference w:id="569"/>
      </w:r>
    </w:p>
    <w:p w14:paraId="28C11A7B" w14:textId="3B21DC4B" w:rsidR="00476A63" w:rsidRPr="00285DDB" w:rsidRDefault="00476A63" w:rsidP="000F6D78">
      <w:pPr>
        <w:pStyle w:val="afa"/>
        <w:numPr>
          <w:ilvl w:val="0"/>
          <w:numId w:val="20"/>
        </w:numPr>
        <w:ind w:firstLineChars="0"/>
        <w:rPr>
          <w:rFonts w:ascii="Arial" w:hAnsi="Arial" w:cs="Arial"/>
        </w:rPr>
      </w:pPr>
      <w:r w:rsidRPr="00285DDB">
        <w:rPr>
          <w:rFonts w:ascii="Arial" w:hAnsi="Arial" w:cs="Arial"/>
        </w:rPr>
        <w:t xml:space="preserve">To search and view all the user </w:t>
      </w:r>
      <w:r w:rsidR="00FC28A3">
        <w:rPr>
          <w:rFonts w:ascii="Arial" w:hAnsi="Arial" w:cs="Arial"/>
        </w:rPr>
        <w:t>login</w:t>
      </w:r>
      <w:r w:rsidRPr="00285DDB">
        <w:rPr>
          <w:rFonts w:ascii="Arial" w:hAnsi="Arial" w:cs="Arial"/>
        </w:rPr>
        <w:t xml:space="preserve"> </w:t>
      </w:r>
      <w:r w:rsidR="00FC28A3">
        <w:rPr>
          <w:rFonts w:ascii="Arial" w:hAnsi="Arial" w:cs="Arial"/>
        </w:rPr>
        <w:t>records</w:t>
      </w:r>
      <w:r w:rsidRPr="00285DDB">
        <w:rPr>
          <w:rFonts w:ascii="Arial" w:hAnsi="Arial" w:cs="Arial"/>
        </w:rPr>
        <w:t xml:space="preserve"> in the system</w:t>
      </w:r>
      <w:ins w:id="570" w:author="pat.z.s.xie@hsbc.com.cn" w:date="2019-03-22T15:48:00Z">
        <w:r w:rsidR="00E34C3F">
          <w:rPr>
            <w:rFonts w:ascii="Arial" w:hAnsi="Arial" w:cs="Arial"/>
          </w:rPr>
          <w:t xml:space="preserve">, with searching criteria of operation start/end date, user id, or </w:t>
        </w:r>
      </w:ins>
      <w:ins w:id="571" w:author="pat.z.s.xie@hsbc.com.cn" w:date="2019-03-22T15:49:00Z">
        <w:r w:rsidR="00E34C3F">
          <w:rPr>
            <w:rFonts w:ascii="Arial" w:hAnsi="Arial" w:cs="Arial"/>
          </w:rPr>
          <w:t>operation function name</w:t>
        </w:r>
      </w:ins>
      <w:r w:rsidRPr="00285DDB">
        <w:rPr>
          <w:rFonts w:ascii="Arial" w:hAnsi="Arial" w:cs="Arial"/>
        </w:rPr>
        <w:t>.</w:t>
      </w:r>
    </w:p>
    <w:p w14:paraId="13219882" w14:textId="06D5A9F7" w:rsidR="00476A63" w:rsidRDefault="00476A63" w:rsidP="000F6D78">
      <w:pPr>
        <w:pStyle w:val="afa"/>
        <w:numPr>
          <w:ilvl w:val="0"/>
          <w:numId w:val="20"/>
        </w:numPr>
        <w:ind w:firstLineChars="0"/>
        <w:rPr>
          <w:ins w:id="572" w:author="pat.z.s.xie@hsbc.com.cn" w:date="2019-03-22T15:50:00Z"/>
          <w:rFonts w:ascii="Arial" w:hAnsi="Arial" w:cs="Arial"/>
        </w:rPr>
      </w:pPr>
      <w:r w:rsidRPr="00285DDB">
        <w:rPr>
          <w:rFonts w:ascii="Arial" w:hAnsi="Arial" w:cs="Arial"/>
        </w:rPr>
        <w:t>Download search result into excel file</w:t>
      </w:r>
      <w:ins w:id="573" w:author="pat.z.s.xie@hsbc.com.cn" w:date="2019-03-22T15:49:00Z">
        <w:r w:rsidR="00E34C3F" w:rsidRPr="00E34C3F">
          <w:rPr>
            <w:rFonts w:ascii="Arial" w:hAnsi="Arial" w:cs="Arial"/>
          </w:rPr>
          <w:t xml:space="preserve"> </w:t>
        </w:r>
        <w:r w:rsidR="00E34C3F">
          <w:rPr>
            <w:rFonts w:ascii="Arial" w:hAnsi="Arial" w:cs="Arial"/>
          </w:rPr>
          <w:t>by clicking the excel</w:t>
        </w:r>
      </w:ins>
      <w:ins w:id="574" w:author="pat.z.s.xie@hsbc.com.cn" w:date="2019-03-22T15:50:00Z">
        <w:r w:rsidR="00E34C3F">
          <w:rPr>
            <w:rFonts w:ascii="Arial" w:hAnsi="Arial" w:cs="Arial"/>
          </w:rPr>
          <w:t>/pdf</w:t>
        </w:r>
      </w:ins>
      <w:ins w:id="575" w:author="pat.z.s.xie@hsbc.com.cn" w:date="2019-03-22T15:49:00Z">
        <w:r w:rsidR="00E34C3F">
          <w:rPr>
            <w:rFonts w:ascii="Arial" w:hAnsi="Arial" w:cs="Arial"/>
          </w:rPr>
          <w:t xml:space="preserve"> icon</w:t>
        </w:r>
      </w:ins>
      <w:r w:rsidRPr="00285DDB">
        <w:rPr>
          <w:rFonts w:ascii="Arial" w:hAnsi="Arial" w:cs="Arial"/>
        </w:rPr>
        <w:t>.</w:t>
      </w:r>
    </w:p>
    <w:p w14:paraId="4DE6165C" w14:textId="77777777" w:rsidR="00E34C3F" w:rsidRPr="00E34C3F" w:rsidRDefault="00E34C3F">
      <w:pPr>
        <w:rPr>
          <w:rFonts w:ascii="Arial" w:hAnsi="Arial" w:cs="Arial"/>
          <w:rPrChange w:id="576" w:author="pat.z.s.xie@hsbc.com.cn" w:date="2019-03-22T15:50:00Z">
            <w:rPr/>
          </w:rPrChange>
        </w:rPr>
        <w:pPrChange w:id="577" w:author="pat.z.s.xie@hsbc.com.cn" w:date="2019-03-22T15:50:00Z">
          <w:pPr>
            <w:pStyle w:val="afa"/>
            <w:numPr>
              <w:numId w:val="20"/>
            </w:numPr>
            <w:ind w:left="425" w:firstLineChars="0" w:hanging="425"/>
          </w:pPr>
        </w:pPrChange>
      </w:pPr>
      <w:ins w:id="578" w:author="pat.z.s.xie@hsbc.com.cn" w:date="2019-03-22T15:50:00Z">
        <w:r>
          <w:rPr>
            <w:rFonts w:ascii="Arial" w:hAnsi="Arial" w:cs="Arial"/>
          </w:rPr>
          <w:object w:dxaOrig="1551" w:dyaOrig="1004" w14:anchorId="793E28C0">
            <v:shape id="_x0000_i1049" type="#_x0000_t75" style="width:77.85pt;height:50.25pt" o:ole="">
              <v:imagedata r:id="rId62" o:title=""/>
            </v:shape>
            <o:OLEObject Type="Embed" ProgID="Excel.Sheet.8" ShapeID="_x0000_i1049" DrawAspect="Icon" ObjectID="_1614779818" r:id="rId63"/>
          </w:object>
        </w:r>
      </w:ins>
      <w:ins w:id="579" w:author="pat.z.s.xie@hsbc.com.cn" w:date="2019-03-22T15:51:00Z">
        <w:r>
          <w:rPr>
            <w:rFonts w:ascii="Arial" w:hAnsi="Arial" w:cs="Arial"/>
          </w:rPr>
          <w:object w:dxaOrig="1551" w:dyaOrig="1004" w14:anchorId="60AE3586">
            <v:shape id="_x0000_i1050" type="#_x0000_t75" style="width:77.85pt;height:50.25pt" o:ole="">
              <v:imagedata r:id="rId64" o:title=""/>
            </v:shape>
            <o:OLEObject Type="Embed" ProgID="AcroExch.Document.DC" ShapeID="_x0000_i1050" DrawAspect="Icon" ObjectID="_1614779819" r:id="rId65"/>
          </w:object>
        </w:r>
      </w:ins>
    </w:p>
    <w:p w14:paraId="0AE47312" w14:textId="77777777" w:rsidR="00476A63" w:rsidRPr="00285DDB" w:rsidRDefault="00476A63" w:rsidP="001B34B3">
      <w:pPr>
        <w:pStyle w:val="2"/>
        <w:numPr>
          <w:ilvl w:val="1"/>
          <w:numId w:val="1"/>
        </w:numPr>
        <w:rPr>
          <w:rFonts w:cs="Arial"/>
        </w:rPr>
      </w:pPr>
      <w:bookmarkStart w:id="580" w:name="_Toc525054228"/>
      <w:bookmarkStart w:id="581" w:name="_Toc527537803"/>
      <w:r w:rsidRPr="00285DDB">
        <w:rPr>
          <w:rFonts w:cs="Arial"/>
        </w:rPr>
        <w:t>EOD Management</w:t>
      </w:r>
      <w:bookmarkEnd w:id="580"/>
      <w:bookmarkEnd w:id="581"/>
    </w:p>
    <w:p w14:paraId="791F23B8" w14:textId="37647A6F" w:rsidR="00476A63" w:rsidRDefault="00476A63" w:rsidP="006E717F">
      <w:pPr>
        <w:pStyle w:val="2"/>
        <w:numPr>
          <w:ilvl w:val="2"/>
          <w:numId w:val="1"/>
        </w:numPr>
        <w:rPr>
          <w:ins w:id="582" w:author="pat.z.s.xie@hsbc.com.cn" w:date="2019-03-22T15:56:00Z"/>
          <w:rFonts w:cs="Arial"/>
        </w:rPr>
      </w:pPr>
      <w:bookmarkStart w:id="583" w:name="_Toc525054229"/>
      <w:bookmarkStart w:id="584" w:name="_Toc527537804"/>
      <w:commentRangeStart w:id="585"/>
      <w:r w:rsidRPr="00285DDB">
        <w:rPr>
          <w:rFonts w:cs="Arial"/>
        </w:rPr>
        <w:t>Report Query</w:t>
      </w:r>
      <w:bookmarkEnd w:id="583"/>
      <w:bookmarkEnd w:id="584"/>
      <w:commentRangeEnd w:id="585"/>
      <w:r w:rsidR="00EF49F6">
        <w:rPr>
          <w:rStyle w:val="a7"/>
          <w:rFonts w:ascii="Times New Roman" w:eastAsia="SimSun" w:hAnsi="Times New Roman"/>
          <w:b w:val="0"/>
          <w:bCs w:val="0"/>
        </w:rPr>
        <w:commentReference w:id="585"/>
      </w:r>
      <w:r w:rsidR="00EF49F6">
        <w:rPr>
          <w:rFonts w:cs="Arial"/>
        </w:rPr>
        <w:t xml:space="preserve"> </w:t>
      </w:r>
      <w:del w:id="586" w:author="pat.z.s.xie@hsbc.com.cn" w:date="2019-03-22T15:55:00Z">
        <w:r w:rsidR="00DD04E4" w:rsidDel="00DD04E4">
          <w:rPr>
            <w:rFonts w:cs="Arial"/>
          </w:rPr>
          <w:object w:dxaOrig="1526" w:dyaOrig="979" w14:anchorId="56F76463">
            <v:shape id="_x0000_i1051" type="#_x0000_t75" style="width:76.2pt;height:48.55pt" o:ole="">
              <v:imagedata r:id="rId66" o:title=""/>
            </v:shape>
            <o:OLEObject Type="Embed" ProgID="Excel.Sheet.12" ShapeID="_x0000_i1051" DrawAspect="Icon" ObjectID="_1614779820" r:id="rId67"/>
          </w:object>
        </w:r>
      </w:del>
    </w:p>
    <w:p w14:paraId="24B9CD1E" w14:textId="77777777" w:rsidR="00DD04E4" w:rsidRPr="00DD04E4" w:rsidRDefault="00DD04E4">
      <w:pPr>
        <w:pPrChange w:id="587" w:author="pat.z.s.xie@hsbc.com.cn" w:date="2019-03-22T15:56:00Z">
          <w:pPr>
            <w:pStyle w:val="2"/>
            <w:numPr>
              <w:ilvl w:val="2"/>
              <w:numId w:val="1"/>
            </w:numPr>
            <w:tabs>
              <w:tab w:val="num" w:pos="889"/>
            </w:tabs>
            <w:ind w:left="889" w:hanging="709"/>
          </w:pPr>
        </w:pPrChange>
      </w:pPr>
      <w:ins w:id="588" w:author="pat.z.s.xie@hsbc.com.cn" w:date="2019-03-22T15:56:00Z">
        <w:r>
          <w:object w:dxaOrig="1551" w:dyaOrig="1004" w14:anchorId="7468A361">
            <v:shape id="_x0000_i1052" type="#_x0000_t75" style="width:77.85pt;height:50.25pt" o:ole="">
              <v:imagedata r:id="rId68" o:title=""/>
            </v:shape>
            <o:OLEObject Type="Embed" ProgID="Excel.Sheet.12" ShapeID="_x0000_i1052" DrawAspect="Icon" ObjectID="_1614779821" r:id="rId69"/>
          </w:object>
        </w:r>
      </w:ins>
    </w:p>
    <w:p w14:paraId="3AAA5429" w14:textId="77777777" w:rsidR="0077568D" w:rsidRPr="0077568D" w:rsidRDefault="0077568D" w:rsidP="0077568D">
      <w:pPr>
        <w:rPr>
          <w:rFonts w:ascii="Arial" w:hAnsi="Arial" w:cs="Arial"/>
          <w:b/>
        </w:rPr>
      </w:pPr>
      <w:r w:rsidRPr="002954A7">
        <w:rPr>
          <w:rFonts w:ascii="Arial" w:hAnsi="Arial" w:cs="Arial"/>
          <w:b/>
        </w:rPr>
        <w:lastRenderedPageBreak/>
        <w:t>Function Description</w:t>
      </w:r>
    </w:p>
    <w:p w14:paraId="336B8EB9" w14:textId="77777777" w:rsidR="00476A63" w:rsidRPr="00285DDB" w:rsidRDefault="00476A63" w:rsidP="000F6D78">
      <w:pPr>
        <w:pStyle w:val="afa"/>
        <w:numPr>
          <w:ilvl w:val="0"/>
          <w:numId w:val="18"/>
        </w:numPr>
        <w:ind w:firstLineChars="0"/>
        <w:rPr>
          <w:rFonts w:ascii="Arial" w:hAnsi="Arial" w:cs="Arial"/>
        </w:rPr>
      </w:pPr>
      <w:r w:rsidRPr="00285DDB">
        <w:rPr>
          <w:rFonts w:ascii="Arial" w:hAnsi="Arial" w:cs="Arial"/>
        </w:rPr>
        <w:t>To search and view all the reports generated in the system.</w:t>
      </w:r>
    </w:p>
    <w:p w14:paraId="404F2347" w14:textId="77777777" w:rsidR="00476A63" w:rsidRPr="00285DDB" w:rsidRDefault="00476A63" w:rsidP="000F6D78">
      <w:pPr>
        <w:pStyle w:val="afa"/>
        <w:numPr>
          <w:ilvl w:val="0"/>
          <w:numId w:val="18"/>
        </w:numPr>
        <w:ind w:firstLineChars="0"/>
        <w:rPr>
          <w:rFonts w:ascii="Arial" w:hAnsi="Arial" w:cs="Arial"/>
        </w:rPr>
      </w:pPr>
      <w:r w:rsidRPr="00285DDB">
        <w:rPr>
          <w:rFonts w:ascii="Arial" w:hAnsi="Arial" w:cs="Arial"/>
        </w:rPr>
        <w:t>Click report name to download the report into computer.</w:t>
      </w:r>
    </w:p>
    <w:p w14:paraId="37092CFD" w14:textId="77777777" w:rsidR="00476A63" w:rsidRPr="005845A1" w:rsidRDefault="006E5324" w:rsidP="000F6D78">
      <w:pPr>
        <w:pStyle w:val="afa"/>
        <w:numPr>
          <w:ilvl w:val="0"/>
          <w:numId w:val="18"/>
        </w:numPr>
        <w:ind w:firstLineChars="0"/>
        <w:rPr>
          <w:rFonts w:ascii="Arial" w:hAnsi="Arial" w:cs="Arial"/>
          <w:b/>
        </w:rPr>
      </w:pPr>
      <w:r>
        <w:rPr>
          <w:rFonts w:ascii="Arial" w:hAnsi="Arial" w:cs="Arial"/>
        </w:rPr>
        <w:t xml:space="preserve">Report Name: </w:t>
      </w:r>
      <w:r w:rsidRPr="005845A1">
        <w:rPr>
          <w:rFonts w:ascii="Arial" w:hAnsi="Arial" w:cs="Arial"/>
          <w:b/>
        </w:rPr>
        <w:t>Details Report</w:t>
      </w:r>
    </w:p>
    <w:commentRangeStart w:id="589"/>
    <w:bookmarkStart w:id="590" w:name="_MON_1614696598"/>
    <w:bookmarkEnd w:id="590"/>
    <w:p w14:paraId="760FC9B6" w14:textId="2B2F4453" w:rsidR="006E5324" w:rsidDel="00126E86" w:rsidRDefault="00126E86" w:rsidP="000F6D78">
      <w:pPr>
        <w:pStyle w:val="afa"/>
        <w:numPr>
          <w:ilvl w:val="1"/>
          <w:numId w:val="18"/>
        </w:numPr>
        <w:ind w:firstLineChars="0"/>
        <w:rPr>
          <w:del w:id="591" w:author="pat.z.s.xie@hsbc.com.cn" w:date="2019-03-21T17:59:00Z"/>
          <w:rFonts w:ascii="Arial" w:hAnsi="Arial" w:cs="Arial"/>
        </w:rPr>
      </w:pPr>
      <w:del w:id="592" w:author="pat.z.s.xie@hsbc.com.cn" w:date="2019-03-21T17:59:00Z">
        <w:r w:rsidDel="00126E86">
          <w:rPr>
            <w:rFonts w:ascii="Arial" w:hAnsi="Arial" w:cs="Arial"/>
          </w:rPr>
          <w:object w:dxaOrig="2102" w:dyaOrig="1425" w14:anchorId="45820DA9">
            <v:shape id="_x0000_i1053" type="#_x0000_t75" style="width:107.15pt;height:72.85pt" o:ole="">
              <v:imagedata r:id="rId70" o:title=""/>
            </v:shape>
            <o:OLEObject Type="Embed" ProgID="Excel.Sheet.8" ShapeID="_x0000_i1053" DrawAspect="Icon" ObjectID="_1614779822" r:id="rId71"/>
          </w:object>
        </w:r>
        <w:commentRangeEnd w:id="589"/>
        <w:r w:rsidR="00B8402C" w:rsidDel="00126E86">
          <w:rPr>
            <w:rStyle w:val="a7"/>
          </w:rPr>
          <w:commentReference w:id="589"/>
        </w:r>
      </w:del>
      <w:del w:id="593" w:author="pat.z.s.xie@hsbc.com.cn" w:date="2019-03-22T15:58:00Z">
        <w:r w:rsidDel="00E91489">
          <w:rPr>
            <w:rFonts w:ascii="Arial" w:hAnsi="Arial" w:cs="Arial"/>
          </w:rPr>
          <w:fldChar w:fldCharType="begin"/>
        </w:r>
        <w:r w:rsidDel="00E91489">
          <w:rPr>
            <w:rFonts w:ascii="Arial" w:hAnsi="Arial" w:cs="Arial"/>
          </w:rPr>
          <w:fldChar w:fldCharType="end"/>
        </w:r>
      </w:del>
    </w:p>
    <w:p w14:paraId="56BA4938" w14:textId="004874F1" w:rsidR="00137960" w:rsidRDefault="00137960" w:rsidP="000F6D78">
      <w:pPr>
        <w:pStyle w:val="afa"/>
        <w:numPr>
          <w:ilvl w:val="1"/>
          <w:numId w:val="18"/>
        </w:numPr>
        <w:ind w:firstLineChars="0"/>
        <w:rPr>
          <w:rFonts w:ascii="Arial" w:hAnsi="Arial" w:cs="Arial"/>
        </w:rPr>
      </w:pPr>
      <w:r>
        <w:rPr>
          <w:rFonts w:ascii="Arial" w:hAnsi="Arial" w:cs="Arial" w:hint="eastAsia"/>
        </w:rPr>
        <w:t xml:space="preserve">The report displays </w:t>
      </w:r>
      <w:r w:rsidR="00A03EAB">
        <w:rPr>
          <w:rFonts w:ascii="Arial" w:hAnsi="Arial" w:cs="Arial"/>
        </w:rPr>
        <w:t xml:space="preserve">the merchant’s </w:t>
      </w:r>
      <w:r>
        <w:rPr>
          <w:rFonts w:ascii="Arial" w:hAnsi="Arial" w:cs="Arial" w:hint="eastAsia"/>
        </w:rPr>
        <w:t xml:space="preserve">transaction records from defined start and end date. </w:t>
      </w:r>
      <w:r w:rsidR="00A03EAB">
        <w:rPr>
          <w:rFonts w:ascii="Arial" w:hAnsi="Arial" w:cs="Arial"/>
        </w:rPr>
        <w:t>These transactions contain success</w:t>
      </w:r>
      <w:r w:rsidR="00A03EAB">
        <w:rPr>
          <w:rFonts w:ascii="Arial" w:hAnsi="Arial" w:cs="Arial" w:hint="eastAsia"/>
        </w:rPr>
        <w:t xml:space="preserve">, </w:t>
      </w:r>
      <w:del w:id="594" w:author="pat.z.s.xie@hsbc.com.cn" w:date="2019-03-21T17:48:00Z">
        <w:r w:rsidR="00A03EAB" w:rsidDel="00126E86">
          <w:rPr>
            <w:rFonts w:ascii="Arial" w:hAnsi="Arial" w:cs="Arial" w:hint="eastAsia"/>
          </w:rPr>
          <w:delText xml:space="preserve">closed </w:delText>
        </w:r>
      </w:del>
      <w:ins w:id="595" w:author="pat.z.s.xie@hsbc.com.cn" w:date="2019-03-21T17:48:00Z">
        <w:r w:rsidR="00126E86">
          <w:rPr>
            <w:rFonts w:ascii="Arial" w:hAnsi="Arial" w:cs="Arial"/>
          </w:rPr>
          <w:t>failed, refunded</w:t>
        </w:r>
        <w:r w:rsidR="00126E86">
          <w:rPr>
            <w:rFonts w:ascii="Arial" w:hAnsi="Arial" w:cs="Arial" w:hint="eastAsia"/>
          </w:rPr>
          <w:t xml:space="preserve"> </w:t>
        </w:r>
      </w:ins>
      <w:r w:rsidR="00A03EAB">
        <w:rPr>
          <w:rFonts w:ascii="Arial" w:hAnsi="Arial" w:cs="Arial" w:hint="eastAsia"/>
        </w:rPr>
        <w:t xml:space="preserve">and </w:t>
      </w:r>
      <w:commentRangeStart w:id="596"/>
      <w:r w:rsidR="00A03EAB">
        <w:rPr>
          <w:rFonts w:ascii="Arial" w:hAnsi="Arial" w:cs="Arial" w:hint="eastAsia"/>
        </w:rPr>
        <w:t>void</w:t>
      </w:r>
      <w:commentRangeEnd w:id="596"/>
      <w:r w:rsidR="00B8402C">
        <w:rPr>
          <w:rStyle w:val="a7"/>
        </w:rPr>
        <w:commentReference w:id="596"/>
      </w:r>
      <w:r w:rsidR="00A03EAB">
        <w:rPr>
          <w:rFonts w:ascii="Arial" w:hAnsi="Arial" w:cs="Arial" w:hint="eastAsia"/>
        </w:rPr>
        <w:t xml:space="preserve">, except </w:t>
      </w:r>
      <w:r w:rsidR="00ED5CEC">
        <w:rPr>
          <w:rFonts w:ascii="Arial" w:hAnsi="Arial" w:cs="Arial"/>
        </w:rPr>
        <w:t>pending</w:t>
      </w:r>
      <w:ins w:id="597" w:author="pat.z.s.xie@hsbc.com.cn" w:date="2019-03-21T17:49:00Z">
        <w:r w:rsidR="00126E86">
          <w:rPr>
            <w:rFonts w:ascii="Arial" w:hAnsi="Arial" w:cs="Arial"/>
          </w:rPr>
          <w:t xml:space="preserve"> or closed</w:t>
        </w:r>
      </w:ins>
      <w:r w:rsidR="00ED5CEC">
        <w:rPr>
          <w:rFonts w:ascii="Arial" w:hAnsi="Arial" w:cs="Arial"/>
        </w:rPr>
        <w:t xml:space="preserve"> transactions.</w:t>
      </w:r>
      <w:r w:rsidR="00A03EAB">
        <w:rPr>
          <w:rFonts w:ascii="Arial" w:hAnsi="Arial" w:cs="Arial"/>
        </w:rPr>
        <w:t xml:space="preserve"> </w:t>
      </w:r>
    </w:p>
    <w:p w14:paraId="4397DE28" w14:textId="77777777" w:rsidR="00137960" w:rsidRPr="005845A1" w:rsidRDefault="00FA0C6D" w:rsidP="000F6D78">
      <w:pPr>
        <w:pStyle w:val="afa"/>
        <w:numPr>
          <w:ilvl w:val="0"/>
          <w:numId w:val="18"/>
        </w:numPr>
        <w:ind w:firstLineChars="0"/>
        <w:rPr>
          <w:rFonts w:ascii="Arial" w:hAnsi="Arial" w:cs="Arial"/>
          <w:b/>
        </w:rPr>
      </w:pPr>
      <w:r>
        <w:rPr>
          <w:rFonts w:ascii="Arial" w:hAnsi="Arial" w:cs="Arial"/>
        </w:rPr>
        <w:t xml:space="preserve">Report Name: </w:t>
      </w:r>
      <w:r w:rsidRPr="005845A1">
        <w:rPr>
          <w:rFonts w:ascii="Arial" w:hAnsi="Arial" w:cs="Arial"/>
          <w:b/>
        </w:rPr>
        <w:t>Daily Settlement Summary Report</w:t>
      </w:r>
    </w:p>
    <w:p w14:paraId="34328531" w14:textId="401B0D6E" w:rsidR="00FA0C6D" w:rsidRDefault="0042513F" w:rsidP="000F6D78">
      <w:pPr>
        <w:pStyle w:val="afa"/>
        <w:numPr>
          <w:ilvl w:val="1"/>
          <w:numId w:val="18"/>
        </w:numPr>
        <w:ind w:firstLineChars="0"/>
        <w:rPr>
          <w:rFonts w:ascii="Arial" w:hAnsi="Arial" w:cs="Arial"/>
        </w:rPr>
      </w:pPr>
      <w:del w:id="598" w:author="pat.z.s.xie@hsbc.com.cn" w:date="2019-03-22T15:58:00Z">
        <w:r w:rsidDel="00E91489">
          <w:rPr>
            <w:rFonts w:ascii="Arial" w:hAnsi="Arial" w:cs="Arial"/>
          </w:rPr>
          <w:object w:dxaOrig="2120" w:dyaOrig="1440" w14:anchorId="2952D90C">
            <v:shape id="_x0000_i1054" type="#_x0000_t75" style="width:108pt;height:74.5pt" o:ole="">
              <v:imagedata r:id="rId72" o:title=""/>
            </v:shape>
            <o:OLEObject Type="Embed" ProgID="Excel.Sheet.8" ShapeID="_x0000_i1054" DrawAspect="Icon" ObjectID="_1614779823" r:id="rId73"/>
          </w:object>
        </w:r>
      </w:del>
    </w:p>
    <w:p w14:paraId="112C686B" w14:textId="26A233EC" w:rsidR="00FA0C6D" w:rsidRDefault="00FA0C6D" w:rsidP="000F6D78">
      <w:pPr>
        <w:pStyle w:val="afa"/>
        <w:numPr>
          <w:ilvl w:val="1"/>
          <w:numId w:val="18"/>
        </w:numPr>
        <w:ind w:firstLineChars="0"/>
        <w:rPr>
          <w:rFonts w:ascii="Arial" w:hAnsi="Arial" w:cs="Arial"/>
        </w:rPr>
      </w:pPr>
      <w:r>
        <w:rPr>
          <w:rFonts w:ascii="Arial" w:hAnsi="Arial" w:cs="Arial"/>
        </w:rPr>
        <w:t xml:space="preserve">The report displays daily settlement summary and daily transaction record details, </w:t>
      </w:r>
      <w:commentRangeStart w:id="599"/>
      <w:del w:id="600" w:author="pat.z.s.xie@hsbc.com.cn" w:date="2019-03-21T17:56:00Z">
        <w:r w:rsidDel="00126E86">
          <w:rPr>
            <w:rFonts w:ascii="Arial" w:hAnsi="Arial" w:cs="Arial"/>
          </w:rPr>
          <w:delText>daily transaction record details are the same format with ‘</w:delText>
        </w:r>
        <w:r w:rsidR="00EC61ED" w:rsidDel="00126E86">
          <w:rPr>
            <w:rFonts w:ascii="Arial" w:hAnsi="Arial" w:cs="Arial"/>
          </w:rPr>
          <w:delText>Details Report</w:delText>
        </w:r>
        <w:r w:rsidDel="00126E86">
          <w:rPr>
            <w:rFonts w:ascii="Arial" w:hAnsi="Arial" w:cs="Arial"/>
          </w:rPr>
          <w:delText>’</w:delText>
        </w:r>
      </w:del>
      <w:ins w:id="601" w:author="pat.z.s.xie@hsbc.com.cn" w:date="2019-03-21T17:56:00Z">
        <w:r w:rsidR="00126E86">
          <w:rPr>
            <w:rFonts w:ascii="Arial" w:hAnsi="Arial" w:cs="Arial"/>
          </w:rPr>
          <w:t>which include settled and refunded transaction records</w:t>
        </w:r>
      </w:ins>
      <w:r w:rsidR="00EC61ED">
        <w:rPr>
          <w:rFonts w:ascii="Arial" w:hAnsi="Arial" w:cs="Arial"/>
        </w:rPr>
        <w:t>.</w:t>
      </w:r>
      <w:r>
        <w:rPr>
          <w:rFonts w:ascii="Arial" w:hAnsi="Arial" w:cs="Arial"/>
        </w:rPr>
        <w:t xml:space="preserve"> </w:t>
      </w:r>
      <w:commentRangeEnd w:id="599"/>
      <w:r w:rsidR="00B8402C">
        <w:rPr>
          <w:rStyle w:val="a7"/>
        </w:rPr>
        <w:commentReference w:id="599"/>
      </w:r>
    </w:p>
    <w:p w14:paraId="6FAE8C83" w14:textId="77777777" w:rsidR="00137960" w:rsidRPr="005845A1" w:rsidRDefault="00EC61ED" w:rsidP="000F6D78">
      <w:pPr>
        <w:pStyle w:val="afa"/>
        <w:numPr>
          <w:ilvl w:val="0"/>
          <w:numId w:val="18"/>
        </w:numPr>
        <w:ind w:firstLineChars="0"/>
        <w:rPr>
          <w:rFonts w:ascii="Arial" w:hAnsi="Arial" w:cs="Arial"/>
          <w:b/>
        </w:rPr>
      </w:pPr>
      <w:r>
        <w:rPr>
          <w:rFonts w:ascii="Arial" w:hAnsi="Arial" w:cs="Arial"/>
        </w:rPr>
        <w:t>Report Name:</w:t>
      </w:r>
      <w:r w:rsidR="00A95231">
        <w:rPr>
          <w:rFonts w:ascii="Arial" w:hAnsi="Arial" w:cs="Arial"/>
        </w:rPr>
        <w:t xml:space="preserve"> </w:t>
      </w:r>
      <w:r w:rsidR="00A95231" w:rsidRPr="005845A1">
        <w:rPr>
          <w:rFonts w:ascii="Arial" w:hAnsi="Arial" w:cs="Arial"/>
          <w:b/>
        </w:rPr>
        <w:t>Charging Report</w:t>
      </w:r>
    </w:p>
    <w:bookmarkStart w:id="602" w:name="_MON_1600513868"/>
    <w:bookmarkEnd w:id="602"/>
    <w:p w14:paraId="16516DE9" w14:textId="58CC8893" w:rsidR="00A95231" w:rsidRDefault="00A95231" w:rsidP="000F6D78">
      <w:pPr>
        <w:pStyle w:val="afa"/>
        <w:numPr>
          <w:ilvl w:val="1"/>
          <w:numId w:val="18"/>
        </w:numPr>
        <w:ind w:firstLineChars="0"/>
        <w:rPr>
          <w:rFonts w:ascii="Arial" w:hAnsi="Arial" w:cs="Arial"/>
        </w:rPr>
      </w:pPr>
      <w:del w:id="603" w:author="pat.z.s.xie@hsbc.com.cn" w:date="2019-03-22T15:59:00Z">
        <w:r w:rsidDel="00E91489">
          <w:rPr>
            <w:rFonts w:ascii="Arial" w:hAnsi="Arial" w:cs="Arial"/>
          </w:rPr>
          <w:object w:dxaOrig="1550" w:dyaOrig="1051" w14:anchorId="6A5D743A">
            <v:shape id="_x0000_i1055" type="#_x0000_t75" style="width:77pt;height:56.1pt" o:ole="">
              <v:imagedata r:id="rId74" o:title=""/>
            </v:shape>
            <o:OLEObject Type="Embed" ProgID="Excel.Sheet.8" ShapeID="_x0000_i1055" DrawAspect="Icon" ObjectID="_1614779824" r:id="rId75"/>
          </w:object>
        </w:r>
      </w:del>
    </w:p>
    <w:p w14:paraId="4CF241E9" w14:textId="77777777" w:rsidR="00E5173E" w:rsidRDefault="00E5173E" w:rsidP="000F6D78">
      <w:pPr>
        <w:pStyle w:val="afa"/>
        <w:numPr>
          <w:ilvl w:val="1"/>
          <w:numId w:val="18"/>
        </w:numPr>
        <w:ind w:firstLineChars="0"/>
        <w:rPr>
          <w:rFonts w:ascii="Arial" w:hAnsi="Arial" w:cs="Arial"/>
        </w:rPr>
      </w:pPr>
      <w:r>
        <w:rPr>
          <w:rFonts w:ascii="Arial" w:hAnsi="Arial" w:cs="Arial"/>
        </w:rPr>
        <w:t xml:space="preserve">The report displays charges of defined date range </w:t>
      </w:r>
      <w:r w:rsidR="00B621F4">
        <w:rPr>
          <w:rFonts w:ascii="Arial" w:hAnsi="Arial" w:cs="Arial"/>
        </w:rPr>
        <w:t xml:space="preserve">transactions depending on daily or monthly charge cycle. </w:t>
      </w:r>
    </w:p>
    <w:p w14:paraId="04D75F51" w14:textId="77777777" w:rsidR="00137960" w:rsidRDefault="005845A1" w:rsidP="000F6D78">
      <w:pPr>
        <w:pStyle w:val="afa"/>
        <w:numPr>
          <w:ilvl w:val="0"/>
          <w:numId w:val="18"/>
        </w:numPr>
        <w:ind w:firstLineChars="0"/>
        <w:rPr>
          <w:rFonts w:ascii="Arial" w:hAnsi="Arial" w:cs="Arial"/>
        </w:rPr>
      </w:pPr>
      <w:r>
        <w:rPr>
          <w:rFonts w:ascii="Arial" w:hAnsi="Arial" w:cs="Arial" w:hint="eastAsia"/>
        </w:rPr>
        <w:t xml:space="preserve">Report Name: </w:t>
      </w:r>
      <w:r w:rsidR="00EE0425" w:rsidRPr="00B677A7">
        <w:rPr>
          <w:rFonts w:ascii="Arial" w:hAnsi="Arial" w:cs="Arial"/>
          <w:b/>
        </w:rPr>
        <w:t>Recon Exception Report</w:t>
      </w:r>
    </w:p>
    <w:p w14:paraId="55704778" w14:textId="06F47302" w:rsidR="00EE0425" w:rsidRDefault="00057C88" w:rsidP="000F6D78">
      <w:pPr>
        <w:pStyle w:val="afa"/>
        <w:numPr>
          <w:ilvl w:val="1"/>
          <w:numId w:val="18"/>
        </w:numPr>
        <w:ind w:firstLineChars="0"/>
        <w:rPr>
          <w:rFonts w:ascii="Arial" w:hAnsi="Arial" w:cs="Arial"/>
        </w:rPr>
      </w:pPr>
      <w:del w:id="604" w:author="pat.z.s.xie@hsbc.com.cn" w:date="2019-03-22T15:59:00Z">
        <w:r w:rsidDel="00E91489">
          <w:rPr>
            <w:rFonts w:ascii="Arial" w:hAnsi="Arial" w:cs="Arial"/>
          </w:rPr>
          <w:object w:dxaOrig="2069" w:dyaOrig="1400" w14:anchorId="1E40D13B">
            <v:shape id="_x0000_i1056" type="#_x0000_t75" style="width:105.5pt;height:1in" o:ole="">
              <v:imagedata r:id="rId76" o:title=""/>
            </v:shape>
            <o:OLEObject Type="Embed" ProgID="Excel.Sheet.8" ShapeID="_x0000_i1056" DrawAspect="Icon" ObjectID="_1614779825" r:id="rId77"/>
          </w:object>
        </w:r>
      </w:del>
    </w:p>
    <w:p w14:paraId="4F72A467" w14:textId="77777777" w:rsidR="00EE0425" w:rsidRDefault="008B0C36" w:rsidP="000F6D78">
      <w:pPr>
        <w:pStyle w:val="afa"/>
        <w:numPr>
          <w:ilvl w:val="1"/>
          <w:numId w:val="18"/>
        </w:numPr>
        <w:ind w:firstLineChars="0"/>
        <w:rPr>
          <w:rFonts w:ascii="Arial" w:hAnsi="Arial" w:cs="Arial"/>
        </w:rPr>
      </w:pPr>
      <w:r>
        <w:rPr>
          <w:rFonts w:ascii="Arial" w:hAnsi="Arial" w:cs="Arial"/>
        </w:rPr>
        <w:t>System generates</w:t>
      </w:r>
      <w:r w:rsidR="00871A27">
        <w:rPr>
          <w:rFonts w:ascii="Arial" w:hAnsi="Arial" w:cs="Arial"/>
        </w:rPr>
        <w:t xml:space="preserve"> Recon Exception </w:t>
      </w:r>
      <w:r>
        <w:rPr>
          <w:rFonts w:ascii="Arial" w:hAnsi="Arial" w:cs="Arial"/>
        </w:rPr>
        <w:t>Report if</w:t>
      </w:r>
      <w:r w:rsidR="00181516">
        <w:rPr>
          <w:rFonts w:ascii="Arial" w:hAnsi="Arial" w:cs="Arial"/>
        </w:rPr>
        <w:t xml:space="preserve"> </w:t>
      </w:r>
      <w:r w:rsidR="00871A27">
        <w:rPr>
          <w:rFonts w:ascii="Arial" w:hAnsi="Arial" w:cs="Arial"/>
        </w:rPr>
        <w:t>r</w:t>
      </w:r>
      <w:r w:rsidR="00181516">
        <w:rPr>
          <w:rFonts w:ascii="Arial" w:hAnsi="Arial" w:cs="Arial"/>
        </w:rPr>
        <w:t>econciliation between HUB settlement and aggregator sent transaction details</w:t>
      </w:r>
      <w:r>
        <w:rPr>
          <w:rFonts w:ascii="Arial" w:hAnsi="Arial" w:cs="Arial"/>
        </w:rPr>
        <w:t xml:space="preserve"> </w:t>
      </w:r>
      <w:r w:rsidR="00871A27">
        <w:rPr>
          <w:rFonts w:ascii="Arial" w:hAnsi="Arial" w:cs="Arial"/>
        </w:rPr>
        <w:t>fail</w:t>
      </w:r>
      <w:r>
        <w:rPr>
          <w:rFonts w:ascii="Arial" w:hAnsi="Arial" w:cs="Arial"/>
        </w:rPr>
        <w:t>s</w:t>
      </w:r>
      <w:r w:rsidR="00181516">
        <w:rPr>
          <w:rFonts w:ascii="Arial" w:hAnsi="Arial" w:cs="Arial"/>
        </w:rPr>
        <w:t xml:space="preserve">. </w:t>
      </w:r>
      <w:r w:rsidR="00602DE0">
        <w:rPr>
          <w:rFonts w:ascii="Arial" w:hAnsi="Arial" w:cs="Arial"/>
        </w:rPr>
        <w:t>This is the internal report for staff.</w:t>
      </w:r>
    </w:p>
    <w:p w14:paraId="7C19ED23" w14:textId="77777777" w:rsidR="00137960" w:rsidRDefault="00E21863" w:rsidP="000F6D78">
      <w:pPr>
        <w:pStyle w:val="afa"/>
        <w:numPr>
          <w:ilvl w:val="0"/>
          <w:numId w:val="18"/>
        </w:numPr>
        <w:ind w:firstLineChars="0"/>
        <w:rPr>
          <w:rFonts w:ascii="Arial" w:hAnsi="Arial" w:cs="Arial"/>
        </w:rPr>
      </w:pPr>
      <w:r>
        <w:rPr>
          <w:rFonts w:ascii="Arial" w:hAnsi="Arial" w:cs="Arial"/>
        </w:rPr>
        <w:t>Report Name:</w:t>
      </w:r>
      <w:r w:rsidRPr="00E21863">
        <w:t xml:space="preserve"> </w:t>
      </w:r>
      <w:r w:rsidRPr="00B677A7">
        <w:rPr>
          <w:rFonts w:ascii="Arial" w:hAnsi="Arial" w:cs="Arial"/>
          <w:b/>
        </w:rPr>
        <w:t>Mobile Collection Customer Profile Report</w:t>
      </w:r>
    </w:p>
    <w:p w14:paraId="09AB633C" w14:textId="6AECBC1C" w:rsidR="00E21863" w:rsidRDefault="00057C88" w:rsidP="000F6D78">
      <w:pPr>
        <w:pStyle w:val="afa"/>
        <w:numPr>
          <w:ilvl w:val="1"/>
          <w:numId w:val="18"/>
        </w:numPr>
        <w:ind w:firstLineChars="0"/>
        <w:rPr>
          <w:rFonts w:ascii="Arial" w:hAnsi="Arial" w:cs="Arial"/>
        </w:rPr>
      </w:pPr>
      <w:r>
        <w:rPr>
          <w:rFonts w:ascii="Arial" w:hAnsi="Arial" w:cs="Arial"/>
        </w:rPr>
        <w:object w:dxaOrig="2069" w:dyaOrig="1400" w14:anchorId="37A77716">
          <v:shape id="_x0000_i1057" type="#_x0000_t75" style="width:105.5pt;height:1in" o:ole="">
            <v:imagedata r:id="rId78" o:title=""/>
          </v:shape>
          <o:OLEObject Type="Embed" ProgID="Excel.Sheet.8" ShapeID="_x0000_i1057" DrawAspect="Icon" ObjectID="_1614779826" r:id="rId79"/>
        </w:object>
      </w:r>
    </w:p>
    <w:p w14:paraId="0F0AB0AB" w14:textId="77777777" w:rsidR="00E21863" w:rsidRDefault="00E21863" w:rsidP="000F6D78">
      <w:pPr>
        <w:pStyle w:val="afa"/>
        <w:numPr>
          <w:ilvl w:val="1"/>
          <w:numId w:val="18"/>
        </w:numPr>
        <w:ind w:firstLineChars="0"/>
        <w:rPr>
          <w:rFonts w:ascii="Arial" w:hAnsi="Arial" w:cs="Arial"/>
        </w:rPr>
      </w:pPr>
      <w:r>
        <w:rPr>
          <w:rFonts w:ascii="Arial" w:hAnsi="Arial" w:cs="Arial"/>
        </w:rPr>
        <w:t>The report displays all the merchants configured in the system and all the charging</w:t>
      </w:r>
      <w:r w:rsidR="00EB6D59">
        <w:rPr>
          <w:rFonts w:ascii="Arial" w:hAnsi="Arial" w:cs="Arial"/>
        </w:rPr>
        <w:t xml:space="preserve"> rate configured in the system, just contains the ‘approved’ merchants.</w:t>
      </w:r>
    </w:p>
    <w:p w14:paraId="2828489E" w14:textId="77777777" w:rsidR="00137960" w:rsidRDefault="004E3172" w:rsidP="000F6D78">
      <w:pPr>
        <w:pStyle w:val="afa"/>
        <w:numPr>
          <w:ilvl w:val="0"/>
          <w:numId w:val="18"/>
        </w:numPr>
        <w:ind w:firstLineChars="0"/>
        <w:rPr>
          <w:rFonts w:ascii="Arial" w:hAnsi="Arial" w:cs="Arial"/>
        </w:rPr>
      </w:pPr>
      <w:r>
        <w:rPr>
          <w:rFonts w:ascii="Arial" w:hAnsi="Arial" w:cs="Arial"/>
        </w:rPr>
        <w:t xml:space="preserve">Report Name: </w:t>
      </w:r>
      <w:r w:rsidRPr="00B677A7">
        <w:rPr>
          <w:rFonts w:ascii="Arial" w:hAnsi="Arial" w:cs="Arial"/>
          <w:b/>
        </w:rPr>
        <w:t>Certificate Expiry Report</w:t>
      </w:r>
    </w:p>
    <w:p w14:paraId="2C76AD97" w14:textId="77777777" w:rsidR="004E3172" w:rsidRDefault="00057C88" w:rsidP="000F6D78">
      <w:pPr>
        <w:pStyle w:val="afa"/>
        <w:numPr>
          <w:ilvl w:val="1"/>
          <w:numId w:val="18"/>
        </w:numPr>
        <w:ind w:firstLineChars="0"/>
        <w:rPr>
          <w:rFonts w:ascii="Arial" w:hAnsi="Arial" w:cs="Arial"/>
        </w:rPr>
      </w:pPr>
      <w:r>
        <w:rPr>
          <w:rFonts w:ascii="Arial" w:hAnsi="Arial" w:cs="Arial"/>
        </w:rPr>
        <w:object w:dxaOrig="2069" w:dyaOrig="1400" w14:anchorId="2E9058BE">
          <v:shape id="_x0000_i1058" type="#_x0000_t75" style="width:105.5pt;height:1in" o:ole="">
            <v:imagedata r:id="rId80" o:title=""/>
          </v:shape>
          <o:OLEObject Type="Embed" ProgID="Excel.Sheet.8" ShapeID="_x0000_i1058" DrawAspect="Icon" ObjectID="_1614779827" r:id="rId81"/>
        </w:object>
      </w:r>
    </w:p>
    <w:p w14:paraId="5FEE4BAD" w14:textId="77777777" w:rsidR="004E3172" w:rsidRDefault="004E3172" w:rsidP="000F6D78">
      <w:pPr>
        <w:pStyle w:val="afa"/>
        <w:numPr>
          <w:ilvl w:val="1"/>
          <w:numId w:val="18"/>
        </w:numPr>
        <w:ind w:firstLineChars="0"/>
        <w:rPr>
          <w:rFonts w:ascii="Arial" w:hAnsi="Arial" w:cs="Arial"/>
        </w:rPr>
      </w:pPr>
      <w:r>
        <w:rPr>
          <w:rFonts w:ascii="Arial" w:hAnsi="Arial" w:cs="Arial"/>
        </w:rPr>
        <w:t xml:space="preserve">The report displays </w:t>
      </w:r>
      <w:r w:rsidR="000F3E5E">
        <w:rPr>
          <w:rFonts w:ascii="Arial" w:hAnsi="Arial" w:cs="Arial"/>
        </w:rPr>
        <w:t xml:space="preserve">certificates that have been expired or to be expired within a month, </w:t>
      </w:r>
      <w:r w:rsidR="00831E81">
        <w:rPr>
          <w:rFonts w:ascii="Arial" w:hAnsi="Arial" w:cs="Arial"/>
        </w:rPr>
        <w:t>the future</w:t>
      </w:r>
      <w:r w:rsidR="00551069">
        <w:rPr>
          <w:rFonts w:ascii="Arial" w:hAnsi="Arial" w:cs="Arial"/>
        </w:rPr>
        <w:t xml:space="preserve"> expiration</w:t>
      </w:r>
      <w:r w:rsidR="00831E81">
        <w:rPr>
          <w:rFonts w:ascii="Arial" w:hAnsi="Arial" w:cs="Arial"/>
        </w:rPr>
        <w:t xml:space="preserve"> date index can be configured.</w:t>
      </w:r>
    </w:p>
    <w:p w14:paraId="53DA132C" w14:textId="77777777" w:rsidR="00871A27" w:rsidRDefault="00551069" w:rsidP="000F6D78">
      <w:pPr>
        <w:pStyle w:val="afa"/>
        <w:numPr>
          <w:ilvl w:val="0"/>
          <w:numId w:val="18"/>
        </w:numPr>
        <w:ind w:firstLineChars="0"/>
        <w:rPr>
          <w:rFonts w:ascii="Arial" w:hAnsi="Arial" w:cs="Arial"/>
        </w:rPr>
      </w:pPr>
      <w:r>
        <w:rPr>
          <w:rFonts w:ascii="Arial" w:hAnsi="Arial" w:cs="Arial"/>
        </w:rPr>
        <w:t>Report Name:</w:t>
      </w:r>
      <w:r w:rsidR="000004E9">
        <w:rPr>
          <w:rFonts w:ascii="Arial" w:hAnsi="Arial" w:cs="Arial"/>
        </w:rPr>
        <w:t xml:space="preserve"> </w:t>
      </w:r>
      <w:r w:rsidR="000004E9" w:rsidRPr="00B677A7">
        <w:rPr>
          <w:rFonts w:ascii="Arial" w:hAnsi="Arial" w:cs="Arial"/>
          <w:b/>
        </w:rPr>
        <w:t>Email Recon Report</w:t>
      </w:r>
    </w:p>
    <w:p w14:paraId="701E6B54" w14:textId="77777777" w:rsidR="000004E9" w:rsidRDefault="00057C88" w:rsidP="000F6D78">
      <w:pPr>
        <w:pStyle w:val="afa"/>
        <w:numPr>
          <w:ilvl w:val="1"/>
          <w:numId w:val="18"/>
        </w:numPr>
        <w:ind w:firstLineChars="0"/>
        <w:rPr>
          <w:rFonts w:ascii="Arial" w:hAnsi="Arial" w:cs="Arial"/>
        </w:rPr>
      </w:pPr>
      <w:r>
        <w:rPr>
          <w:rFonts w:ascii="Arial" w:hAnsi="Arial" w:cs="Arial"/>
        </w:rPr>
        <w:object w:dxaOrig="2069" w:dyaOrig="1400" w14:anchorId="72A92B04">
          <v:shape id="_x0000_i1059" type="#_x0000_t75" style="width:105.5pt;height:1in" o:ole="">
            <v:imagedata r:id="rId82" o:title=""/>
          </v:shape>
          <o:OLEObject Type="Embed" ProgID="Excel.Sheet.8" ShapeID="_x0000_i1059" DrawAspect="Icon" ObjectID="_1614779828" r:id="rId83"/>
        </w:object>
      </w:r>
    </w:p>
    <w:p w14:paraId="5A086861" w14:textId="77777777" w:rsidR="00476A63" w:rsidRDefault="000004E9" w:rsidP="000F6D78">
      <w:pPr>
        <w:pStyle w:val="afa"/>
        <w:numPr>
          <w:ilvl w:val="1"/>
          <w:numId w:val="18"/>
        </w:numPr>
        <w:ind w:firstLineChars="0"/>
        <w:rPr>
          <w:rFonts w:ascii="Arial" w:hAnsi="Arial" w:cs="Arial"/>
        </w:rPr>
      </w:pPr>
      <w:r>
        <w:rPr>
          <w:rFonts w:ascii="Arial" w:hAnsi="Arial" w:cs="Arial"/>
        </w:rPr>
        <w:t>The Mobile Collection Email Del</w:t>
      </w:r>
      <w:r w:rsidR="00B677A7">
        <w:rPr>
          <w:rFonts w:ascii="Arial" w:hAnsi="Arial" w:cs="Arial"/>
        </w:rPr>
        <w:t xml:space="preserve">ivery Recon Report displays email-sending failure records sent by UMS. </w:t>
      </w:r>
    </w:p>
    <w:p w14:paraId="0F993C9D" w14:textId="77777777" w:rsidR="00AD3BEF" w:rsidRDefault="00AD3BEF" w:rsidP="00AD3BEF">
      <w:pPr>
        <w:pStyle w:val="afa"/>
        <w:numPr>
          <w:ilvl w:val="0"/>
          <w:numId w:val="18"/>
        </w:numPr>
        <w:ind w:firstLineChars="0"/>
        <w:rPr>
          <w:rFonts w:ascii="Arial" w:hAnsi="Arial" w:cs="Arial"/>
          <w:b/>
        </w:rPr>
      </w:pPr>
      <w:r w:rsidRPr="00AD3BEF">
        <w:rPr>
          <w:rFonts w:ascii="Arial" w:hAnsi="Arial" w:cs="Arial"/>
        </w:rPr>
        <w:t xml:space="preserve">Report Name: </w:t>
      </w:r>
      <w:r w:rsidRPr="00AD3BEF">
        <w:rPr>
          <w:rFonts w:ascii="Arial" w:hAnsi="Arial" w:cs="Arial"/>
          <w:b/>
        </w:rPr>
        <w:t xml:space="preserve">Unsettled Transaction Detail Report </w:t>
      </w:r>
    </w:p>
    <w:p w14:paraId="04B711AE" w14:textId="77777777" w:rsidR="005D78A9" w:rsidRDefault="00AD3BEF" w:rsidP="00AD3BEF">
      <w:pPr>
        <w:rPr>
          <w:rFonts w:ascii="Arial" w:hAnsi="Arial" w:cs="Arial"/>
        </w:rPr>
      </w:pPr>
      <w:r w:rsidRPr="00AD3BEF">
        <w:rPr>
          <w:rFonts w:ascii="Arial" w:hAnsi="Arial" w:cs="Arial" w:hint="eastAsia"/>
        </w:rPr>
        <w:lastRenderedPageBreak/>
        <w:t xml:space="preserve"> 10.1</w:t>
      </w:r>
      <w:r>
        <w:rPr>
          <w:rFonts w:ascii="Arial" w:hAnsi="Arial" w:cs="Arial"/>
        </w:rPr>
        <w:t xml:space="preserve"> </w:t>
      </w:r>
      <w:r w:rsidR="00057C88">
        <w:rPr>
          <w:rFonts w:ascii="Arial" w:hAnsi="Arial" w:cs="Arial"/>
        </w:rPr>
        <w:object w:dxaOrig="2069" w:dyaOrig="1400" w14:anchorId="5EE428EB">
          <v:shape id="_x0000_i1060" type="#_x0000_t75" style="width:98.8pt;height:1in" o:ole="">
            <v:imagedata r:id="rId84" o:title=""/>
          </v:shape>
          <o:OLEObject Type="Embed" ProgID="Excel.Sheet.8" ShapeID="_x0000_i1060" DrawAspect="Icon" ObjectID="_1614779829" r:id="rId85"/>
        </w:object>
      </w:r>
      <w:r w:rsidR="007A2F05">
        <w:rPr>
          <w:rFonts w:ascii="Arial" w:hAnsi="Arial" w:cs="Arial"/>
        </w:rPr>
        <w:t xml:space="preserve"> </w:t>
      </w:r>
    </w:p>
    <w:p w14:paraId="7E2DEDFD" w14:textId="6BBD6477" w:rsidR="00AD3BEF" w:rsidRPr="00AD3BEF" w:rsidRDefault="005D78A9" w:rsidP="005D78A9">
      <w:pPr>
        <w:ind w:firstLineChars="50" w:firstLine="120"/>
        <w:rPr>
          <w:rFonts w:ascii="Arial" w:hAnsi="Arial" w:cs="Arial"/>
        </w:rPr>
      </w:pPr>
      <w:r>
        <w:rPr>
          <w:rFonts w:ascii="Arial" w:hAnsi="Arial" w:cs="Arial"/>
        </w:rPr>
        <w:t xml:space="preserve">10.2 </w:t>
      </w:r>
      <w:r w:rsidR="007A2F05">
        <w:rPr>
          <w:rFonts w:ascii="Arial" w:hAnsi="Arial" w:cs="Arial"/>
        </w:rPr>
        <w:t xml:space="preserve">The report displays all </w:t>
      </w:r>
      <w:r w:rsidR="000E38D4">
        <w:rPr>
          <w:rFonts w:ascii="Arial" w:hAnsi="Arial" w:cs="Arial"/>
        </w:rPr>
        <w:t>‘</w:t>
      </w:r>
      <w:r>
        <w:rPr>
          <w:rFonts w:ascii="Arial" w:hAnsi="Arial" w:cs="Arial"/>
        </w:rPr>
        <w:t>success’</w:t>
      </w:r>
      <w:r w:rsidR="000E38D4">
        <w:rPr>
          <w:rFonts w:ascii="Arial" w:hAnsi="Arial" w:cs="Arial"/>
        </w:rPr>
        <w:t xml:space="preserve"> but ‘unsettled’</w:t>
      </w:r>
      <w:r w:rsidR="007A2F05">
        <w:rPr>
          <w:rFonts w:ascii="Arial" w:hAnsi="Arial" w:cs="Arial"/>
        </w:rPr>
        <w:t xml:space="preserve"> transactions </w:t>
      </w:r>
      <w:r w:rsidR="000E38D4">
        <w:rPr>
          <w:rFonts w:ascii="Arial" w:hAnsi="Arial" w:cs="Arial"/>
        </w:rPr>
        <w:t xml:space="preserve">made </w:t>
      </w:r>
      <w:commentRangeStart w:id="605"/>
      <w:commentRangeStart w:id="606"/>
      <w:r w:rsidR="000E38D4">
        <w:rPr>
          <w:rFonts w:ascii="Arial" w:hAnsi="Arial" w:cs="Arial"/>
        </w:rPr>
        <w:t>four days ago</w:t>
      </w:r>
      <w:commentRangeEnd w:id="605"/>
      <w:r w:rsidR="0089552B">
        <w:rPr>
          <w:rStyle w:val="a7"/>
        </w:rPr>
        <w:commentReference w:id="605"/>
      </w:r>
      <w:commentRangeEnd w:id="606"/>
      <w:ins w:id="607" w:author="pat.z.s.xie@hsbc.com.cn" w:date="2019-03-21T17:57:00Z">
        <w:r w:rsidR="00126E86">
          <w:rPr>
            <w:rFonts w:ascii="Arial" w:hAnsi="Arial" w:cs="Arial"/>
          </w:rPr>
          <w:t>, post the transaction lead time</w:t>
        </w:r>
      </w:ins>
      <w:r w:rsidR="00C12CBF">
        <w:rPr>
          <w:rStyle w:val="a7"/>
        </w:rPr>
        <w:commentReference w:id="606"/>
      </w:r>
      <w:r w:rsidR="000E38D4">
        <w:rPr>
          <w:rFonts w:ascii="Arial" w:hAnsi="Arial" w:cs="Arial"/>
        </w:rPr>
        <w:t>.</w:t>
      </w:r>
    </w:p>
    <w:p w14:paraId="43100270" w14:textId="77777777" w:rsidR="00AD3BEF" w:rsidRPr="00AD3BEF" w:rsidRDefault="00AD3BEF" w:rsidP="00AD3BEF">
      <w:pPr>
        <w:pStyle w:val="afa"/>
        <w:ind w:left="425" w:firstLineChars="0" w:firstLine="0"/>
        <w:rPr>
          <w:rFonts w:ascii="Arial" w:hAnsi="Arial" w:cs="Arial"/>
        </w:rPr>
      </w:pPr>
    </w:p>
    <w:p w14:paraId="583A6285" w14:textId="77777777" w:rsidR="00476A63" w:rsidRPr="00285DDB" w:rsidRDefault="00476A63" w:rsidP="001B34B3">
      <w:pPr>
        <w:pStyle w:val="2"/>
        <w:numPr>
          <w:ilvl w:val="2"/>
          <w:numId w:val="1"/>
        </w:numPr>
        <w:rPr>
          <w:rFonts w:cs="Arial"/>
        </w:rPr>
      </w:pPr>
      <w:bookmarkStart w:id="608" w:name="_Toc525054230"/>
      <w:bookmarkStart w:id="609" w:name="_Toc527537805"/>
      <w:r w:rsidRPr="00285DDB">
        <w:rPr>
          <w:rFonts w:cs="Arial"/>
        </w:rPr>
        <w:t>Report Manual Generation</w:t>
      </w:r>
      <w:bookmarkEnd w:id="608"/>
      <w:bookmarkEnd w:id="609"/>
    </w:p>
    <w:p w14:paraId="52E26E5E" w14:textId="77777777" w:rsidR="00476A63" w:rsidRPr="00285DDB" w:rsidRDefault="00476A63" w:rsidP="000F6D78">
      <w:pPr>
        <w:pStyle w:val="afa"/>
        <w:numPr>
          <w:ilvl w:val="0"/>
          <w:numId w:val="21"/>
        </w:numPr>
        <w:ind w:firstLineChars="0"/>
        <w:rPr>
          <w:rFonts w:ascii="Arial" w:hAnsi="Arial" w:cs="Arial"/>
        </w:rPr>
      </w:pPr>
      <w:r w:rsidRPr="00285DDB">
        <w:rPr>
          <w:rFonts w:ascii="Arial" w:hAnsi="Arial" w:cs="Arial"/>
        </w:rPr>
        <w:t xml:space="preserve">To manually generate reports and go back to ‘report query’ to download. </w:t>
      </w:r>
    </w:p>
    <w:p w14:paraId="53B0F51F" w14:textId="77777777" w:rsidR="00476A63" w:rsidRDefault="00476A63" w:rsidP="001B34B3">
      <w:pPr>
        <w:pStyle w:val="2"/>
        <w:numPr>
          <w:ilvl w:val="2"/>
          <w:numId w:val="1"/>
        </w:numPr>
        <w:rPr>
          <w:rFonts w:cs="Arial"/>
        </w:rPr>
      </w:pPr>
      <w:bookmarkStart w:id="610" w:name="_Toc525054231"/>
      <w:bookmarkStart w:id="611" w:name="_Toc527537806"/>
      <w:r w:rsidRPr="00285DDB">
        <w:rPr>
          <w:rFonts w:cs="Arial"/>
        </w:rPr>
        <w:t>Reconciliation Failure Query</w:t>
      </w:r>
      <w:bookmarkEnd w:id="610"/>
      <w:bookmarkEnd w:id="611"/>
    </w:p>
    <w:p w14:paraId="46B89275" w14:textId="77777777" w:rsidR="006E717F" w:rsidRPr="006E717F" w:rsidRDefault="006E717F" w:rsidP="006E717F">
      <w:pPr>
        <w:rPr>
          <w:rFonts w:ascii="Arial" w:hAnsi="Arial" w:cs="Arial"/>
          <w:b/>
        </w:rPr>
      </w:pPr>
      <w:r w:rsidRPr="002954A7">
        <w:rPr>
          <w:rFonts w:ascii="Arial" w:hAnsi="Arial" w:cs="Arial"/>
          <w:b/>
        </w:rPr>
        <w:t>Function Description</w:t>
      </w:r>
    </w:p>
    <w:p w14:paraId="31D7776F" w14:textId="77777777" w:rsidR="00476A63" w:rsidRPr="006E717F" w:rsidRDefault="00476A63" w:rsidP="000F6D78">
      <w:pPr>
        <w:pStyle w:val="afa"/>
        <w:numPr>
          <w:ilvl w:val="0"/>
          <w:numId w:val="22"/>
        </w:numPr>
        <w:ind w:firstLineChars="0"/>
        <w:rPr>
          <w:rFonts w:ascii="Arial" w:hAnsi="Arial" w:cs="Arial"/>
        </w:rPr>
      </w:pPr>
      <w:r w:rsidRPr="00285DDB">
        <w:rPr>
          <w:rFonts w:ascii="Arial" w:hAnsi="Arial" w:cs="Arial"/>
        </w:rPr>
        <w:t>To search and view all the reconciliation</w:t>
      </w:r>
      <w:r w:rsidR="006E717F">
        <w:rPr>
          <w:rFonts w:ascii="Arial" w:hAnsi="Arial" w:cs="Arial"/>
        </w:rPr>
        <w:t xml:space="preserve"> failure</w:t>
      </w:r>
      <w:r w:rsidRPr="00285DDB">
        <w:rPr>
          <w:rFonts w:ascii="Arial" w:hAnsi="Arial" w:cs="Arial"/>
        </w:rPr>
        <w:t xml:space="preserve"> records in the system.</w:t>
      </w:r>
    </w:p>
    <w:p w14:paraId="320DAA80" w14:textId="77777777" w:rsidR="00476A63" w:rsidRDefault="00476A63" w:rsidP="001B34B3">
      <w:pPr>
        <w:pStyle w:val="2"/>
        <w:numPr>
          <w:ilvl w:val="2"/>
          <w:numId w:val="1"/>
        </w:numPr>
        <w:rPr>
          <w:rFonts w:cs="Arial"/>
        </w:rPr>
      </w:pPr>
      <w:bookmarkStart w:id="612" w:name="_Toc525054232"/>
      <w:bookmarkStart w:id="613" w:name="_Toc527537807"/>
      <w:r w:rsidRPr="00285DDB">
        <w:rPr>
          <w:rFonts w:cs="Arial"/>
        </w:rPr>
        <w:t>Manual Charge</w:t>
      </w:r>
      <w:bookmarkEnd w:id="612"/>
      <w:bookmarkEnd w:id="613"/>
    </w:p>
    <w:p w14:paraId="5152CDC9" w14:textId="77777777" w:rsidR="006E717F" w:rsidRPr="006E717F" w:rsidRDefault="006E717F" w:rsidP="006E717F">
      <w:pPr>
        <w:rPr>
          <w:rFonts w:ascii="Arial" w:hAnsi="Arial" w:cs="Arial"/>
          <w:b/>
        </w:rPr>
      </w:pPr>
      <w:r w:rsidRPr="002954A7">
        <w:rPr>
          <w:rFonts w:ascii="Arial" w:hAnsi="Arial" w:cs="Arial"/>
          <w:b/>
        </w:rPr>
        <w:t>Function Description</w:t>
      </w:r>
    </w:p>
    <w:p w14:paraId="70AD7753" w14:textId="77777777" w:rsidR="00476A63" w:rsidRPr="00285DDB" w:rsidRDefault="00476A63" w:rsidP="000F6D78">
      <w:pPr>
        <w:pStyle w:val="afa"/>
        <w:numPr>
          <w:ilvl w:val="0"/>
          <w:numId w:val="23"/>
        </w:numPr>
        <w:ind w:firstLineChars="0"/>
        <w:rPr>
          <w:rFonts w:ascii="Arial" w:hAnsi="Arial" w:cs="Arial"/>
        </w:rPr>
      </w:pPr>
      <w:r w:rsidRPr="00285DDB">
        <w:rPr>
          <w:rFonts w:ascii="Arial" w:hAnsi="Arial" w:cs="Arial"/>
        </w:rPr>
        <w:t>To search and view all the failed charging records in the system and resubmit charge.</w:t>
      </w:r>
    </w:p>
    <w:p w14:paraId="49C7AD27" w14:textId="77777777" w:rsidR="00476A63" w:rsidRPr="00285DDB" w:rsidRDefault="00476A63" w:rsidP="000F6D78">
      <w:pPr>
        <w:pStyle w:val="afa"/>
        <w:numPr>
          <w:ilvl w:val="0"/>
          <w:numId w:val="23"/>
        </w:numPr>
        <w:ind w:firstLineChars="0"/>
        <w:rPr>
          <w:rFonts w:ascii="Arial" w:hAnsi="Arial" w:cs="Arial"/>
        </w:rPr>
      </w:pPr>
      <w:r w:rsidRPr="00285DDB">
        <w:rPr>
          <w:rFonts w:ascii="Arial" w:hAnsi="Arial" w:cs="Arial"/>
        </w:rPr>
        <w:t>Select the failed records and click ‘charge’ to finish the operation.</w:t>
      </w:r>
    </w:p>
    <w:p w14:paraId="0C4A90B4" w14:textId="77777777" w:rsidR="00476A63" w:rsidRPr="00285DDB" w:rsidRDefault="00476A63" w:rsidP="000F6D78">
      <w:pPr>
        <w:pStyle w:val="afa"/>
        <w:numPr>
          <w:ilvl w:val="0"/>
          <w:numId w:val="23"/>
        </w:numPr>
        <w:ind w:firstLineChars="0"/>
        <w:rPr>
          <w:rFonts w:ascii="Arial" w:hAnsi="Arial" w:cs="Arial"/>
        </w:rPr>
      </w:pPr>
      <w:r w:rsidRPr="00285DDB">
        <w:rPr>
          <w:rFonts w:ascii="Arial" w:hAnsi="Arial" w:cs="Arial"/>
        </w:rPr>
        <w:t>Submitted charge will remain ‘pending approval’ until being reviewed by upper level user.</w:t>
      </w:r>
    </w:p>
    <w:p w14:paraId="239E1392" w14:textId="77777777" w:rsidR="00476A63" w:rsidRDefault="00476A63" w:rsidP="001B34B3">
      <w:pPr>
        <w:pStyle w:val="2"/>
        <w:numPr>
          <w:ilvl w:val="2"/>
          <w:numId w:val="1"/>
        </w:numPr>
        <w:rPr>
          <w:rFonts w:cs="Arial"/>
        </w:rPr>
      </w:pPr>
      <w:bookmarkStart w:id="614" w:name="_Toc525054233"/>
      <w:bookmarkStart w:id="615" w:name="_Toc527537808"/>
      <w:r w:rsidRPr="00285DDB">
        <w:rPr>
          <w:rFonts w:cs="Arial"/>
        </w:rPr>
        <w:t>Manual Charge Approval</w:t>
      </w:r>
      <w:bookmarkEnd w:id="614"/>
      <w:bookmarkEnd w:id="615"/>
    </w:p>
    <w:p w14:paraId="02619B23" w14:textId="77777777" w:rsidR="00280CCE" w:rsidRPr="00280CCE" w:rsidRDefault="00280CCE" w:rsidP="00280CCE">
      <w:pPr>
        <w:rPr>
          <w:rFonts w:ascii="Arial" w:hAnsi="Arial" w:cs="Arial"/>
          <w:b/>
        </w:rPr>
      </w:pPr>
      <w:r w:rsidRPr="00280CCE">
        <w:rPr>
          <w:rFonts w:ascii="Arial" w:hAnsi="Arial" w:cs="Arial"/>
          <w:b/>
        </w:rPr>
        <w:t>Function Description</w:t>
      </w:r>
    </w:p>
    <w:p w14:paraId="7589520C" w14:textId="77777777" w:rsidR="00476A63" w:rsidRPr="00285DDB" w:rsidRDefault="00476A63" w:rsidP="000F6D78">
      <w:pPr>
        <w:pStyle w:val="afa"/>
        <w:numPr>
          <w:ilvl w:val="0"/>
          <w:numId w:val="26"/>
        </w:numPr>
        <w:ind w:firstLineChars="0"/>
        <w:rPr>
          <w:rFonts w:ascii="Arial" w:hAnsi="Arial" w:cs="Arial"/>
        </w:rPr>
      </w:pPr>
      <w:r w:rsidRPr="00285DDB">
        <w:rPr>
          <w:rFonts w:ascii="Arial" w:hAnsi="Arial" w:cs="Arial"/>
        </w:rPr>
        <w:t>Switch to upper level user account, to approve or reject the submitted charge record.</w:t>
      </w:r>
    </w:p>
    <w:p w14:paraId="301D8961" w14:textId="77777777" w:rsidR="00476A63" w:rsidRPr="00285DDB" w:rsidRDefault="00476A63" w:rsidP="00476A63">
      <w:pPr>
        <w:rPr>
          <w:rFonts w:ascii="Arial" w:hAnsi="Arial" w:cs="Arial"/>
        </w:rPr>
      </w:pPr>
    </w:p>
    <w:p w14:paraId="782C11BF" w14:textId="77777777" w:rsidR="00476A63" w:rsidRDefault="00476A63" w:rsidP="001B34B3">
      <w:pPr>
        <w:pStyle w:val="2"/>
        <w:numPr>
          <w:ilvl w:val="2"/>
          <w:numId w:val="1"/>
        </w:numPr>
        <w:rPr>
          <w:rFonts w:cs="Arial"/>
        </w:rPr>
      </w:pPr>
      <w:bookmarkStart w:id="616" w:name="_Toc525054234"/>
      <w:bookmarkStart w:id="617" w:name="_Toc527537809"/>
      <w:r w:rsidRPr="00285DDB">
        <w:rPr>
          <w:rFonts w:cs="Arial"/>
        </w:rPr>
        <w:t xml:space="preserve">Manual Payment Inward </w:t>
      </w:r>
      <w:r w:rsidR="001459E0" w:rsidRPr="00285DDB">
        <w:rPr>
          <w:rFonts w:cs="Arial"/>
        </w:rPr>
        <w:t xml:space="preserve">Setup </w:t>
      </w:r>
      <w:bookmarkEnd w:id="616"/>
      <w:bookmarkEnd w:id="617"/>
    </w:p>
    <w:p w14:paraId="4DB1BF7A" w14:textId="77777777" w:rsidR="00280CCE" w:rsidRPr="00280CCE" w:rsidRDefault="00280CCE" w:rsidP="00280CCE">
      <w:pPr>
        <w:rPr>
          <w:rFonts w:ascii="Arial" w:hAnsi="Arial" w:cs="Arial"/>
          <w:b/>
        </w:rPr>
      </w:pPr>
      <w:r w:rsidRPr="00280CCE">
        <w:rPr>
          <w:rFonts w:ascii="Arial" w:hAnsi="Arial" w:cs="Arial"/>
          <w:b/>
        </w:rPr>
        <w:t>Function Description</w:t>
      </w:r>
    </w:p>
    <w:p w14:paraId="370B8529" w14:textId="77777777" w:rsidR="00476A63" w:rsidRPr="00285DDB" w:rsidRDefault="00476A63" w:rsidP="000F6D78">
      <w:pPr>
        <w:pStyle w:val="afa"/>
        <w:numPr>
          <w:ilvl w:val="0"/>
          <w:numId w:val="24"/>
        </w:numPr>
        <w:ind w:firstLineChars="0"/>
        <w:rPr>
          <w:rFonts w:ascii="Arial" w:hAnsi="Arial" w:cs="Arial"/>
        </w:rPr>
      </w:pPr>
      <w:r w:rsidRPr="00285DDB">
        <w:rPr>
          <w:rFonts w:ascii="Arial" w:hAnsi="Arial" w:cs="Arial"/>
        </w:rPr>
        <w:t>To manually input a transferred money record if system fails to display under exceptional case.</w:t>
      </w:r>
    </w:p>
    <w:p w14:paraId="50004791" w14:textId="77777777" w:rsidR="00476A63" w:rsidRPr="00285DDB" w:rsidRDefault="00476A63" w:rsidP="000F6D78">
      <w:pPr>
        <w:pStyle w:val="afa"/>
        <w:numPr>
          <w:ilvl w:val="0"/>
          <w:numId w:val="24"/>
        </w:numPr>
        <w:ind w:firstLineChars="0"/>
        <w:rPr>
          <w:rFonts w:ascii="Arial" w:hAnsi="Arial" w:cs="Arial"/>
        </w:rPr>
      </w:pPr>
      <w:r w:rsidRPr="00285DDB">
        <w:rPr>
          <w:rFonts w:ascii="Arial" w:hAnsi="Arial" w:cs="Arial"/>
        </w:rPr>
        <w:t>Submitted payment information will remain ‘pending approval’ until being approved by upper level user.</w:t>
      </w:r>
    </w:p>
    <w:p w14:paraId="35C65F11" w14:textId="77777777" w:rsidR="00280CCE" w:rsidRPr="00285DDB" w:rsidRDefault="00280CCE" w:rsidP="00280CCE">
      <w:pPr>
        <w:pStyle w:val="2"/>
        <w:numPr>
          <w:ilvl w:val="2"/>
          <w:numId w:val="1"/>
        </w:numPr>
        <w:rPr>
          <w:rFonts w:cs="Arial"/>
        </w:rPr>
      </w:pPr>
      <w:bookmarkStart w:id="618" w:name="_Toc527537810"/>
      <w:r w:rsidRPr="00285DDB">
        <w:rPr>
          <w:rFonts w:cs="Arial"/>
        </w:rPr>
        <w:lastRenderedPageBreak/>
        <w:t xml:space="preserve">Manual Payment Inward </w:t>
      </w:r>
      <w:r w:rsidR="001459E0">
        <w:rPr>
          <w:rFonts w:cs="Arial"/>
        </w:rPr>
        <w:t>Approval</w:t>
      </w:r>
      <w:r w:rsidR="001459E0" w:rsidRPr="00285DDB">
        <w:rPr>
          <w:rFonts w:cs="Arial"/>
        </w:rPr>
        <w:t xml:space="preserve"> </w:t>
      </w:r>
      <w:bookmarkEnd w:id="618"/>
    </w:p>
    <w:p w14:paraId="1639DD67" w14:textId="77777777" w:rsidR="00476A63" w:rsidRPr="00280CCE" w:rsidRDefault="00280CCE" w:rsidP="00476A63">
      <w:pPr>
        <w:rPr>
          <w:rFonts w:ascii="Arial" w:hAnsi="Arial" w:cs="Arial"/>
          <w:b/>
        </w:rPr>
      </w:pPr>
      <w:r w:rsidRPr="00280CCE">
        <w:rPr>
          <w:rFonts w:ascii="Arial" w:hAnsi="Arial" w:cs="Arial"/>
          <w:b/>
        </w:rPr>
        <w:t>Function Description</w:t>
      </w:r>
    </w:p>
    <w:p w14:paraId="44EF842C" w14:textId="77777777" w:rsidR="00476A63" w:rsidRPr="00285DDB" w:rsidRDefault="00476A63" w:rsidP="000F6D78">
      <w:pPr>
        <w:pStyle w:val="afa"/>
        <w:numPr>
          <w:ilvl w:val="0"/>
          <w:numId w:val="50"/>
        </w:numPr>
        <w:ind w:firstLineChars="0"/>
        <w:rPr>
          <w:rFonts w:ascii="Arial" w:hAnsi="Arial" w:cs="Arial"/>
        </w:rPr>
      </w:pPr>
      <w:r w:rsidRPr="00285DDB">
        <w:rPr>
          <w:rFonts w:ascii="Arial" w:hAnsi="Arial" w:cs="Arial"/>
        </w:rPr>
        <w:t>Swi</w:t>
      </w:r>
      <w:r w:rsidR="00006EC1">
        <w:rPr>
          <w:rFonts w:ascii="Arial" w:hAnsi="Arial" w:cs="Arial"/>
        </w:rPr>
        <w:t>tch to upper level user account</w:t>
      </w:r>
      <w:r w:rsidRPr="00285DDB">
        <w:rPr>
          <w:rFonts w:ascii="Arial" w:hAnsi="Arial" w:cs="Arial"/>
        </w:rPr>
        <w:t xml:space="preserve"> to approve or reject the submitted transaction record. </w:t>
      </w:r>
    </w:p>
    <w:p w14:paraId="33AE57F6" w14:textId="77777777" w:rsidR="00476A63" w:rsidRPr="00285DDB" w:rsidRDefault="00476A63" w:rsidP="00476A63">
      <w:pPr>
        <w:rPr>
          <w:rFonts w:ascii="Arial" w:hAnsi="Arial" w:cs="Arial"/>
        </w:rPr>
      </w:pPr>
    </w:p>
    <w:bookmarkEnd w:id="306"/>
    <w:p w14:paraId="42715940" w14:textId="77777777" w:rsidR="00476A63" w:rsidRPr="00285DDB" w:rsidRDefault="00476A63" w:rsidP="00476A63">
      <w:pPr>
        <w:pStyle w:val="afa"/>
        <w:ind w:left="360" w:firstLineChars="0" w:firstLine="0"/>
        <w:rPr>
          <w:rFonts w:ascii="Arial" w:hAnsi="Arial" w:cs="Arial"/>
        </w:rPr>
      </w:pPr>
    </w:p>
    <w:p w14:paraId="1179C0C6" w14:textId="02956351" w:rsidR="00476A63" w:rsidRPr="00146525" w:rsidRDefault="00476A63" w:rsidP="00146525">
      <w:pPr>
        <w:rPr>
          <w:rFonts w:ascii="Arial" w:hAnsi="Arial" w:cs="Arial"/>
        </w:rPr>
      </w:pPr>
      <w:r w:rsidRPr="00285DDB">
        <w:sym w:font="Wingdings" w:char="F0DF"/>
      </w:r>
      <w:r w:rsidR="00146525">
        <w:rPr>
          <w:rFonts w:ascii="Arial" w:hAnsi="Arial" w:cs="Arial"/>
        </w:rPr>
        <w:t>--------------------------</w:t>
      </w:r>
      <w:r w:rsidRPr="00146525">
        <w:rPr>
          <w:rFonts w:ascii="Arial" w:hAnsi="Arial" w:cs="Arial"/>
        </w:rPr>
        <w:t>--</w:t>
      </w:r>
      <w:r w:rsidR="00146525">
        <w:rPr>
          <w:rFonts w:ascii="Arial" w:hAnsi="Arial" w:cs="Arial"/>
        </w:rPr>
        <w:t>---This is the end of th</w:t>
      </w:r>
      <w:r w:rsidR="00146525">
        <w:rPr>
          <w:rFonts w:ascii="Arial" w:hAnsi="Arial" w:cs="Arial" w:hint="eastAsia"/>
        </w:rPr>
        <w:t xml:space="preserve">e </w:t>
      </w:r>
      <w:r w:rsidRPr="00146525">
        <w:rPr>
          <w:rFonts w:ascii="Arial" w:hAnsi="Arial" w:cs="Arial"/>
        </w:rPr>
        <w:t>Doc-------</w:t>
      </w:r>
      <w:r w:rsidR="00146525">
        <w:rPr>
          <w:rFonts w:ascii="Arial" w:hAnsi="Arial" w:cs="Arial"/>
        </w:rPr>
        <w:t>-------------</w:t>
      </w:r>
      <w:r w:rsidR="00006EC1" w:rsidRPr="00146525">
        <w:rPr>
          <w:rFonts w:ascii="Arial" w:hAnsi="Arial" w:cs="Arial"/>
        </w:rPr>
        <w:t>------------</w:t>
      </w:r>
      <w:r w:rsidRPr="00146525">
        <w:rPr>
          <w:rFonts w:ascii="Arial" w:hAnsi="Arial" w:cs="Arial"/>
        </w:rPr>
        <w:t>&gt;</w:t>
      </w:r>
    </w:p>
    <w:sectPr w:rsidR="00476A63" w:rsidRPr="00146525" w:rsidSect="004C3E42">
      <w:headerReference w:type="even" r:id="rId86"/>
      <w:headerReference w:type="default" r:id="rId87"/>
      <w:footerReference w:type="even" r:id="rId88"/>
      <w:footerReference w:type="default" r:id="rId89"/>
      <w:headerReference w:type="first" r:id="rId90"/>
      <w:footerReference w:type="first" r:id="rId91"/>
      <w:pgSz w:w="11906" w:h="16838" w:code="9"/>
      <w:pgMar w:top="1440" w:right="1797" w:bottom="1440" w:left="1797" w:header="851" w:footer="992" w:gutter="0"/>
      <w:pgBorders w:offsetFrom="page">
        <w:top w:val="single" w:sz="4" w:space="24" w:color="auto"/>
        <w:left w:val="single" w:sz="4" w:space="24" w:color="auto"/>
        <w:bottom w:val="single" w:sz="4" w:space="24" w:color="auto"/>
        <w:right w:val="single" w:sz="4" w:space="24" w:color="auto"/>
      </w:pgBorders>
      <w:cols w:space="425"/>
      <w:titlePg/>
      <w:docGrid w:type="linesAndChar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7" w:author="cliff.k.h.lam@hsbc.com.hk" w:date="2019-01-17T16:35:00Z" w:initials="c">
    <w:p w14:paraId="6D141D03" w14:textId="77777777" w:rsidR="00D0210D" w:rsidRDefault="00D0210D">
      <w:pPr>
        <w:pStyle w:val="a8"/>
      </w:pPr>
      <w:r>
        <w:rPr>
          <w:rStyle w:val="a7"/>
        </w:rPr>
        <w:annotationRef/>
      </w:r>
      <w:r>
        <w:t>DCMS sends payment notification to merchant site directly via Proxy server but not DTP</w:t>
      </w:r>
    </w:p>
    <w:p w14:paraId="37A9E1B2" w14:textId="77777777" w:rsidR="00D0210D" w:rsidRDefault="00D0210D">
      <w:pPr>
        <w:pStyle w:val="a8"/>
      </w:pPr>
      <w:r>
        <w:t xml:space="preserve">Please also mention where the payment notification URL is maintained. </w:t>
      </w:r>
    </w:p>
  </w:comment>
  <w:comment w:id="51" w:author="cliff.k.h.lam@hsbc.com.hk" w:date="2019-01-17T16:38:00Z" w:initials="c">
    <w:p w14:paraId="50DF2B93" w14:textId="77777777" w:rsidR="00D0210D" w:rsidRDefault="00D0210D">
      <w:pPr>
        <w:pStyle w:val="a8"/>
      </w:pPr>
      <w:r>
        <w:rPr>
          <w:rStyle w:val="a7"/>
        </w:rPr>
        <w:annotationRef/>
      </w:r>
      <w:r>
        <w:t>Please mention this is only applicable for DOKU</w:t>
      </w:r>
    </w:p>
  </w:comment>
  <w:comment w:id="54" w:author="cliff.k.h.lam@hsbc.com.hk" w:date="2019-01-17T16:44:00Z" w:initials="c">
    <w:p w14:paraId="1C978916" w14:textId="77777777" w:rsidR="00D0210D" w:rsidRDefault="00D0210D">
      <w:pPr>
        <w:pStyle w:val="a8"/>
      </w:pPr>
      <w:r>
        <w:rPr>
          <w:rStyle w:val="a7"/>
        </w:rPr>
        <w:annotationRef/>
      </w:r>
      <w:r>
        <w:t>Missing VAT flow description for Thailand, please add</w:t>
      </w:r>
    </w:p>
  </w:comment>
  <w:comment w:id="70" w:author="cliff.k.h.lam@hsbc.com.hk" w:date="2019-01-17T16:41:00Z" w:initials="c">
    <w:p w14:paraId="7C72CCEE" w14:textId="77777777" w:rsidR="00D0210D" w:rsidRDefault="00D0210D">
      <w:pPr>
        <w:pStyle w:val="a8"/>
      </w:pPr>
      <w:r>
        <w:rPr>
          <w:rStyle w:val="a7"/>
        </w:rPr>
        <w:annotationRef/>
      </w:r>
      <w:r>
        <w:t>Please make a reference to the Manual Charge part</w:t>
      </w:r>
    </w:p>
  </w:comment>
  <w:comment w:id="84" w:author="cliff.k.h.lam@hsbc.com.hk" w:date="2019-01-17T16:43:00Z" w:initials="c">
    <w:p w14:paraId="5B2CD2A7" w14:textId="77777777" w:rsidR="00D0210D" w:rsidRDefault="00D0210D">
      <w:pPr>
        <w:pStyle w:val="a8"/>
      </w:pPr>
      <w:r>
        <w:rPr>
          <w:rStyle w:val="a7"/>
        </w:rPr>
        <w:annotationRef/>
      </w:r>
      <w:r>
        <w:t>This is only for VAT, please attach the correct one for Billing</w:t>
      </w:r>
    </w:p>
  </w:comment>
  <w:comment w:id="89" w:author="cliff.k.h.lam@hsbc.com.hk" w:date="2019-01-18T09:44:00Z" w:initials="c">
    <w:p w14:paraId="01B93E4B" w14:textId="2D53A6D8" w:rsidR="00D0210D" w:rsidRDefault="00D0210D">
      <w:pPr>
        <w:pStyle w:val="a8"/>
      </w:pPr>
      <w:r>
        <w:rPr>
          <w:rStyle w:val="a7"/>
        </w:rPr>
        <w:annotationRef/>
      </w:r>
      <w:r>
        <w:t>and also Charge Settlement Account</w:t>
      </w:r>
    </w:p>
  </w:comment>
  <w:comment w:id="91" w:author="cliff.k.h.lam@hsbc.com.hk" w:date="2019-03-11T15:21:00Z" w:initials="c">
    <w:p w14:paraId="5BDC9DA7" w14:textId="3BA96F70" w:rsidR="00D0210D" w:rsidRDefault="00D0210D">
      <w:pPr>
        <w:pStyle w:val="a8"/>
      </w:pPr>
      <w:r>
        <w:t xml:space="preserve">TODO: </w:t>
      </w:r>
      <w:r>
        <w:rPr>
          <w:rStyle w:val="a7"/>
        </w:rPr>
        <w:annotationRef/>
      </w:r>
      <w:r>
        <w:t>Check the existing handling</w:t>
      </w:r>
    </w:p>
  </w:comment>
  <w:comment w:id="106" w:author="cliff.k.h.lam@hsbc.com.hk" w:date="2019-01-17T16:45:00Z" w:initials="c">
    <w:p w14:paraId="448C9AAB" w14:textId="332D3A11" w:rsidR="00D0210D" w:rsidRDefault="00D0210D">
      <w:pPr>
        <w:pStyle w:val="a8"/>
      </w:pPr>
      <w:r>
        <w:rPr>
          <w:rStyle w:val="a7"/>
        </w:rPr>
        <w:annotationRef/>
      </w:r>
      <w:r>
        <w:t>Please specify the error message</w:t>
      </w:r>
    </w:p>
  </w:comment>
  <w:comment w:id="109" w:author="cliff.k.h.lam@hsbc.com.hk" w:date="2019-01-17T16:46:00Z" w:initials="c">
    <w:p w14:paraId="69197730" w14:textId="0A642F39" w:rsidR="00D0210D" w:rsidRDefault="00D0210D">
      <w:pPr>
        <w:pStyle w:val="a8"/>
      </w:pPr>
      <w:r>
        <w:rPr>
          <w:rStyle w:val="a7"/>
        </w:rPr>
        <w:annotationRef/>
      </w:r>
      <w:r>
        <w:t>Please specify what error</w:t>
      </w:r>
    </w:p>
  </w:comment>
  <w:comment w:id="112" w:author="cliff.k.h.lam@hsbc.com.hk" w:date="2019-01-21T17:07:00Z" w:initials="c">
    <w:p w14:paraId="645E397A" w14:textId="5D6C931B" w:rsidR="00D0210D" w:rsidRDefault="00D0210D">
      <w:pPr>
        <w:pStyle w:val="a8"/>
      </w:pPr>
      <w:r>
        <w:rPr>
          <w:rStyle w:val="a7"/>
        </w:rPr>
        <w:annotationRef/>
      </w:r>
      <w:r>
        <w:t>Please include the logic description for holiday handling and empty/no report scenarios</w:t>
      </w:r>
    </w:p>
  </w:comment>
  <w:comment w:id="113" w:author="cliff.k.h.lam@hsbc.com.hk" w:date="2019-01-17T16:47:00Z" w:initials="c">
    <w:p w14:paraId="40744173" w14:textId="142C7D6A" w:rsidR="00D0210D" w:rsidRDefault="00D0210D">
      <w:pPr>
        <w:pStyle w:val="a8"/>
      </w:pPr>
      <w:r>
        <w:rPr>
          <w:rStyle w:val="a7"/>
        </w:rPr>
        <w:annotationRef/>
      </w:r>
      <w:r>
        <w:t>Please specify the schedule for DOKU and 2c2p separately. Also include different types of settlement files, PGW and 123 for 2c2p and a consolidated one for DOKU</w:t>
      </w:r>
    </w:p>
  </w:comment>
  <w:comment w:id="133" w:author="cliff.k.h.lam@hsbc.com.hk" w:date="2019-03-11T15:23:00Z" w:initials="c">
    <w:p w14:paraId="22102A9F" w14:textId="1EEBCECD" w:rsidR="00D0210D" w:rsidRDefault="00D0210D">
      <w:pPr>
        <w:pStyle w:val="a8"/>
      </w:pPr>
      <w:r>
        <w:rPr>
          <w:rStyle w:val="a7"/>
        </w:rPr>
        <w:annotationRef/>
      </w:r>
      <w:r>
        <w:t>TODO: To add which data fields would be updated</w:t>
      </w:r>
    </w:p>
  </w:comment>
  <w:comment w:id="140" w:author="cliff.k.h.lam@hsbc.com.hk" w:date="2019-01-17T16:48:00Z" w:initials="c">
    <w:p w14:paraId="26E38F1D" w14:textId="34CBAAAA" w:rsidR="00D0210D" w:rsidRDefault="00D0210D">
      <w:pPr>
        <w:pStyle w:val="a8"/>
      </w:pPr>
      <w:r>
        <w:rPr>
          <w:rStyle w:val="a7"/>
        </w:rPr>
        <w:annotationRef/>
      </w:r>
      <w:r>
        <w:t>This is only for 2c2p and not the latest version</w:t>
      </w:r>
    </w:p>
  </w:comment>
  <w:comment w:id="150" w:author="cliff.k.h.lam@hsbc.com.hk" w:date="2019-01-17T16:49:00Z" w:initials="c">
    <w:p w14:paraId="045F0EA3" w14:textId="05737779" w:rsidR="00D0210D" w:rsidRDefault="00D0210D">
      <w:pPr>
        <w:pStyle w:val="a8"/>
      </w:pPr>
      <w:r>
        <w:rPr>
          <w:rStyle w:val="a7"/>
        </w:rPr>
        <w:annotationRef/>
      </w:r>
      <w:r>
        <w:t>This is only for Thailand, can mention HUB would be fine</w:t>
      </w:r>
    </w:p>
  </w:comment>
  <w:comment w:id="164" w:author="cliff.k.h.lam@hsbc.com.hk" w:date="2019-01-17T16:49:00Z" w:initials="c">
    <w:p w14:paraId="767954DB" w14:textId="5C39A9AE" w:rsidR="00D0210D" w:rsidRDefault="00D0210D">
      <w:pPr>
        <w:pStyle w:val="a8"/>
      </w:pPr>
      <w:r>
        <w:rPr>
          <w:rStyle w:val="a7"/>
        </w:rPr>
        <w:annotationRef/>
      </w:r>
      <w:r>
        <w:t>It’s not daily but for each payment inwards</w:t>
      </w:r>
    </w:p>
  </w:comment>
  <w:comment w:id="171" w:author="cliff.k.h.lam@hsbc.com.hk" w:date="2019-01-17T16:50:00Z" w:initials="c">
    <w:p w14:paraId="1844AD96" w14:textId="04352ACE" w:rsidR="00D0210D" w:rsidRDefault="00D0210D">
      <w:pPr>
        <w:pStyle w:val="a8"/>
      </w:pPr>
      <w:r>
        <w:rPr>
          <w:rStyle w:val="a7"/>
        </w:rPr>
        <w:annotationRef/>
      </w:r>
      <w:r>
        <w:t>Please attach the latest version</w:t>
      </w:r>
    </w:p>
  </w:comment>
  <w:comment w:id="174" w:author="cliff.k.h.lam@hsbc.com.hk" w:date="2019-01-17T16:51:00Z" w:initials="c">
    <w:p w14:paraId="7C46FEA3" w14:textId="5CE3DEBF" w:rsidR="00D0210D" w:rsidRDefault="00D0210D">
      <w:pPr>
        <w:pStyle w:val="a8"/>
      </w:pPr>
      <w:r>
        <w:rPr>
          <w:rStyle w:val="a7"/>
        </w:rPr>
        <w:annotationRef/>
      </w:r>
      <w:r>
        <w:t>Please specify the reconciliation logic, how to determine whether it is successful or failed. There are many exception scenarios for Failed case, e.g. Missing settlement file but having payment inward etc</w:t>
      </w:r>
    </w:p>
  </w:comment>
  <w:comment w:id="183" w:author="cliff.k.h.lam@hsbc.com.hk" w:date="2019-01-17T16:53:00Z" w:initials="c">
    <w:p w14:paraId="2970571D" w14:textId="72C7585D" w:rsidR="00D0210D" w:rsidRDefault="00D0210D">
      <w:pPr>
        <w:pStyle w:val="a8"/>
      </w:pPr>
      <w:r>
        <w:rPr>
          <w:rStyle w:val="a7"/>
        </w:rPr>
        <w:annotationRef/>
      </w:r>
      <w:r>
        <w:t>It’s not txt format but a fixed length file</w:t>
      </w:r>
    </w:p>
  </w:comment>
  <w:comment w:id="204" w:author="cliff.k.h.lam@hsbc.com.hk" w:date="2019-03-11T15:42:00Z" w:initials="c">
    <w:p w14:paraId="156F9B67" w14:textId="2D1D7E56" w:rsidR="00D0210D" w:rsidRDefault="00D0210D">
      <w:pPr>
        <w:pStyle w:val="a8"/>
      </w:pPr>
      <w:r>
        <w:rPr>
          <w:rStyle w:val="a7"/>
        </w:rPr>
        <w:annotationRef/>
      </w:r>
      <w:r>
        <w:t>TODO: to be reviewed</w:t>
      </w:r>
    </w:p>
  </w:comment>
  <w:comment w:id="208" w:author="cliff.k.h.lam@hsbc.com.hk" w:date="2019-03-11T15:42:00Z" w:initials="c">
    <w:p w14:paraId="50973705" w14:textId="77777777" w:rsidR="00D0210D" w:rsidRDefault="00D0210D" w:rsidP="007827BA">
      <w:pPr>
        <w:pStyle w:val="a8"/>
      </w:pPr>
      <w:r>
        <w:rPr>
          <w:rStyle w:val="a7"/>
        </w:rPr>
        <w:annotationRef/>
      </w:r>
      <w:r>
        <w:t>TODO: to be reviewed</w:t>
      </w:r>
    </w:p>
  </w:comment>
  <w:comment w:id="211" w:author="cliff.k.h.lam@hsbc.com.hk" w:date="2019-03-11T15:45:00Z" w:initials="c">
    <w:p w14:paraId="46189390" w14:textId="2CA9B57C" w:rsidR="00D0210D" w:rsidRDefault="00D0210D">
      <w:pPr>
        <w:pStyle w:val="a8"/>
      </w:pPr>
      <w:r>
        <w:rPr>
          <w:rStyle w:val="a7"/>
        </w:rPr>
        <w:annotationRef/>
      </w:r>
      <w:r>
        <w:t>TODO: to rephrase the whole section</w:t>
      </w:r>
    </w:p>
  </w:comment>
  <w:comment w:id="212" w:author="pat.z.s.xie@hsbc.com.cn" w:date="2019-01-18T19:12:00Z" w:initials="p">
    <w:p w14:paraId="2270AE16" w14:textId="3F147EBD" w:rsidR="00D0210D" w:rsidRDefault="00D0210D">
      <w:pPr>
        <w:pStyle w:val="a8"/>
      </w:pPr>
      <w:r>
        <w:rPr>
          <w:rStyle w:val="a7"/>
        </w:rPr>
        <w:annotationRef/>
      </w:r>
      <w:r>
        <w:t>Missing delivery channels illustration for HSBCnet RFD and Connect H2H</w:t>
      </w:r>
    </w:p>
    <w:p w14:paraId="45292DE7" w14:textId="0E829675" w:rsidR="00D0210D" w:rsidRDefault="00D0210D">
      <w:pPr>
        <w:pStyle w:val="a8"/>
      </w:pPr>
      <w:r>
        <w:t>Reports will be further delivered via RFD and Connect H2H based on Customer profile setup.</w:t>
      </w:r>
    </w:p>
  </w:comment>
  <w:comment w:id="234" w:author="pat.z.s.xie@hsbc.com.cn" w:date="2019-01-18T19:07:00Z" w:initials="p">
    <w:p w14:paraId="7A5987AD" w14:textId="31A7D2F7" w:rsidR="00D0210D" w:rsidRDefault="00D0210D">
      <w:pPr>
        <w:pStyle w:val="a8"/>
      </w:pPr>
      <w:r>
        <w:rPr>
          <w:rStyle w:val="a7"/>
        </w:rPr>
        <w:annotationRef/>
      </w:r>
      <w:r>
        <w:t xml:space="preserve">It’s about the report delivery details, more on the delivery message like email address, or delivery failure. </w:t>
      </w:r>
    </w:p>
  </w:comment>
  <w:comment w:id="262" w:author="cliff.k.h.lam@hsbc.com.hk" w:date="2019-01-18T09:54:00Z" w:initials="c">
    <w:p w14:paraId="63C44D56" w14:textId="716B5EAB" w:rsidR="00D0210D" w:rsidRDefault="00D0210D">
      <w:pPr>
        <w:pStyle w:val="a8"/>
      </w:pPr>
      <w:r>
        <w:rPr>
          <w:rStyle w:val="a7"/>
        </w:rPr>
        <w:annotationRef/>
      </w:r>
      <w:r>
        <w:t>Please add a section to describe the entitlement including SSO, user access is country level based etc..</w:t>
      </w:r>
    </w:p>
  </w:comment>
  <w:comment w:id="279" w:author="pat.z.s.xie@hsbc.com.cn" w:date="2019-01-18T19:18:00Z" w:initials="p">
    <w:p w14:paraId="5671AC7B" w14:textId="0AE48DF7" w:rsidR="00D0210D" w:rsidRDefault="00D0210D">
      <w:pPr>
        <w:pStyle w:val="a8"/>
      </w:pPr>
      <w:r>
        <w:rPr>
          <w:rStyle w:val="a7"/>
        </w:rPr>
        <w:annotationRef/>
      </w:r>
      <w:r>
        <w:t>Fixed length file</w:t>
      </w:r>
    </w:p>
  </w:comment>
  <w:comment w:id="287" w:author="cliff.k.h.lam@hsbc.com.hk" w:date="2019-01-18T09:52:00Z" w:initials="c">
    <w:p w14:paraId="63B8F4E5" w14:textId="4049A178" w:rsidR="00D0210D" w:rsidRDefault="00D0210D">
      <w:pPr>
        <w:pStyle w:val="a8"/>
      </w:pPr>
      <w:r>
        <w:rPr>
          <w:rStyle w:val="a7"/>
        </w:rPr>
        <w:annotationRef/>
      </w:r>
      <w:r>
        <w:t>Please describe the relationship with SSO</w:t>
      </w:r>
    </w:p>
  </w:comment>
  <w:comment w:id="337" w:author="pat.z.s.xie@hsbc.com.cn" w:date="2019-01-18T19:24:00Z" w:initials="p">
    <w:p w14:paraId="5A8F00A4" w14:textId="7767A860" w:rsidR="00D0210D" w:rsidRDefault="00D0210D">
      <w:pPr>
        <w:pStyle w:val="a8"/>
      </w:pPr>
      <w:r>
        <w:rPr>
          <w:rStyle w:val="a7"/>
        </w:rPr>
        <w:annotationRef/>
      </w:r>
      <w:r>
        <w:t>Update to 8 characters</w:t>
      </w:r>
    </w:p>
  </w:comment>
  <w:comment w:id="356" w:author="cliff.k.h.lam@hsbc.com.hk" w:date="2019-01-18T14:14:00Z" w:initials="c">
    <w:p w14:paraId="4A17E533" w14:textId="2D56D72E" w:rsidR="00D0210D" w:rsidRDefault="00D0210D">
      <w:pPr>
        <w:pStyle w:val="a8"/>
      </w:pPr>
      <w:r>
        <w:t xml:space="preserve">Does it mean </w:t>
      </w:r>
      <w:r>
        <w:rPr>
          <w:rStyle w:val="a7"/>
        </w:rPr>
        <w:annotationRef/>
      </w:r>
      <w:r>
        <w:rPr>
          <w:rStyle w:val="a7"/>
        </w:rPr>
        <w:t>local language?</w:t>
      </w:r>
    </w:p>
  </w:comment>
  <w:comment w:id="416" w:author="cliff.k.h.lam@hsbc.com.hk" w:date="2019-01-18T14:16:00Z" w:initials="c">
    <w:p w14:paraId="7789D6A0" w14:textId="0510B891" w:rsidR="00D0210D" w:rsidRDefault="00D0210D">
      <w:pPr>
        <w:pStyle w:val="a8"/>
      </w:pPr>
      <w:r>
        <w:rPr>
          <w:rStyle w:val="a7"/>
        </w:rPr>
        <w:annotationRef/>
      </w:r>
      <w:r>
        <w:rPr>
          <w:rStyle w:val="a7"/>
        </w:rPr>
        <w:t>It should be populated when the settlement account is selected?</w:t>
      </w:r>
    </w:p>
  </w:comment>
  <w:comment w:id="492" w:author="cliff.k.h.lam@hsbc.com.hk" w:date="2019-01-18T14:17:00Z" w:initials="c">
    <w:p w14:paraId="6D854B3F" w14:textId="49FB6C43" w:rsidR="00D0210D" w:rsidRDefault="00D0210D">
      <w:pPr>
        <w:pStyle w:val="a8"/>
      </w:pPr>
      <w:r>
        <w:rPr>
          <w:rStyle w:val="a7"/>
        </w:rPr>
        <w:annotationRef/>
      </w:r>
      <w:r>
        <w:t>What is it?</w:t>
      </w:r>
    </w:p>
  </w:comment>
  <w:comment w:id="502" w:author="cliff.k.h.lam@hsbc.com.hk" w:date="2019-01-18T14:17:00Z" w:initials="c">
    <w:p w14:paraId="4D753575" w14:textId="5DFC3FF0" w:rsidR="00D0210D" w:rsidRDefault="00D0210D">
      <w:pPr>
        <w:pStyle w:val="a8"/>
      </w:pPr>
      <w:r>
        <w:rPr>
          <w:rStyle w:val="a7"/>
        </w:rPr>
        <w:annotationRef/>
      </w:r>
      <w:r>
        <w:t>Please refer where the Charge Rate can be configured</w:t>
      </w:r>
    </w:p>
  </w:comment>
  <w:comment w:id="510" w:author="cliff.k.h.lam@hsbc.com.hk" w:date="2019-01-18T14:20:00Z" w:initials="c">
    <w:p w14:paraId="03C1D34B" w14:textId="7BAC6C24" w:rsidR="00D0210D" w:rsidRDefault="00D0210D">
      <w:pPr>
        <w:pStyle w:val="a8"/>
      </w:pPr>
      <w:r>
        <w:rPr>
          <w:rStyle w:val="a7"/>
        </w:rPr>
        <w:annotationRef/>
      </w:r>
      <w:r>
        <w:t>Must be unique?</w:t>
      </w:r>
    </w:p>
  </w:comment>
  <w:comment w:id="513" w:author="cliff.k.h.lam@hsbc.com.hk" w:date="2019-01-18T14:18:00Z" w:initials="c">
    <w:p w14:paraId="312DC616" w14:textId="13DDD96B" w:rsidR="00D0210D" w:rsidRDefault="00D0210D">
      <w:pPr>
        <w:pStyle w:val="a8"/>
      </w:pPr>
      <w:r>
        <w:rPr>
          <w:rStyle w:val="a7"/>
        </w:rPr>
        <w:annotationRef/>
      </w:r>
      <w:r>
        <w:t>Digits?</w:t>
      </w:r>
    </w:p>
  </w:comment>
  <w:comment w:id="515" w:author="cliff.k.h.lam@hsbc.com.hk" w:date="2019-01-18T14:20:00Z" w:initials="c">
    <w:p w14:paraId="20BD925F" w14:textId="5DE749A8" w:rsidR="00D0210D" w:rsidRDefault="00D0210D">
      <w:pPr>
        <w:pStyle w:val="a8"/>
      </w:pPr>
      <w:r>
        <w:rPr>
          <w:rStyle w:val="a7"/>
        </w:rPr>
        <w:annotationRef/>
      </w:r>
      <w:r>
        <w:t>Any validation rule?</w:t>
      </w:r>
    </w:p>
  </w:comment>
  <w:comment w:id="516" w:author="cliff.k.h.lam@hsbc.com.hk" w:date="2019-01-18T14:18:00Z" w:initials="c">
    <w:p w14:paraId="40EA9FCF" w14:textId="4613E194" w:rsidR="00D0210D" w:rsidRDefault="00D0210D">
      <w:pPr>
        <w:pStyle w:val="a8"/>
      </w:pPr>
      <w:r>
        <w:rPr>
          <w:rStyle w:val="a7"/>
        </w:rPr>
        <w:annotationRef/>
      </w:r>
      <w:r>
        <w:t>Not only .cer file extension but also the file content. Please describe the validation</w:t>
      </w:r>
    </w:p>
  </w:comment>
  <w:comment w:id="530" w:author="cliff.k.h.lam@hsbc.com.hk" w:date="2019-01-18T14:22:00Z" w:initials="c">
    <w:p w14:paraId="0D01880D" w14:textId="1AE754D3" w:rsidR="00D0210D" w:rsidRDefault="00D0210D">
      <w:pPr>
        <w:pStyle w:val="a8"/>
      </w:pPr>
      <w:r>
        <w:rPr>
          <w:rStyle w:val="a7"/>
        </w:rPr>
        <w:annotationRef/>
      </w:r>
      <w:r>
        <w:t>Please specify what fields and their validation rules</w:t>
      </w:r>
    </w:p>
  </w:comment>
  <w:comment w:id="545" w:author="cliff.k.h.lam@hsbc.com.hk" w:date="2019-01-18T14:26:00Z" w:initials="c">
    <w:p w14:paraId="2C23A036" w14:textId="77777777" w:rsidR="00D0210D" w:rsidRDefault="00D0210D">
      <w:pPr>
        <w:pStyle w:val="a8"/>
      </w:pPr>
      <w:r>
        <w:rPr>
          <w:rStyle w:val="a7"/>
        </w:rPr>
        <w:annotationRef/>
      </w:r>
      <w:r>
        <w:t xml:space="preserve">Please list out all the search criteria and its meaning. </w:t>
      </w:r>
    </w:p>
    <w:p w14:paraId="71EA57D9" w14:textId="6DC6064A" w:rsidR="00D0210D" w:rsidRDefault="00D0210D">
      <w:pPr>
        <w:pStyle w:val="a8"/>
      </w:pPr>
      <w:r>
        <w:t xml:space="preserve">Please list out the meaning of each column in the result listview </w:t>
      </w:r>
    </w:p>
  </w:comment>
  <w:comment w:id="554" w:author="cliff.k.h.lam@hsbc.com.hk" w:date="2019-01-18T14:28:00Z" w:initials="c">
    <w:p w14:paraId="60EC3A72" w14:textId="20067749" w:rsidR="00D0210D" w:rsidRDefault="00D0210D">
      <w:pPr>
        <w:pStyle w:val="a8"/>
      </w:pPr>
      <w:r>
        <w:rPr>
          <w:rStyle w:val="a7"/>
        </w:rPr>
        <w:annotationRef/>
      </w:r>
      <w:r>
        <w:t>Please add a screenshot where to download the excel file</w:t>
      </w:r>
    </w:p>
  </w:comment>
  <w:comment w:id="555" w:author="pat.z.s.xie@hsbc.com.cn" w:date="2019-01-18T19:29:00Z" w:initials="p">
    <w:p w14:paraId="49AA574D" w14:textId="49112D2C" w:rsidR="00D0210D" w:rsidRDefault="00D0210D">
      <w:pPr>
        <w:pStyle w:val="a8"/>
      </w:pPr>
      <w:r>
        <w:rPr>
          <w:rStyle w:val="a7"/>
        </w:rPr>
        <w:annotationRef/>
      </w:r>
      <w:r>
        <w:t>Please attach a report sample as reference.</w:t>
      </w:r>
    </w:p>
  </w:comment>
  <w:comment w:id="561" w:author="cliff.k.h.lam@hsbc.com.hk" w:date="2019-01-18T14:29:00Z" w:initials="c">
    <w:p w14:paraId="50659AB8" w14:textId="6DBCCB6F" w:rsidR="00D0210D" w:rsidRDefault="00D0210D">
      <w:pPr>
        <w:pStyle w:val="a8"/>
      </w:pPr>
      <w:r>
        <w:rPr>
          <w:rStyle w:val="a7"/>
        </w:rPr>
        <w:annotationRef/>
      </w:r>
      <w:r>
        <w:t>Same comments as Transaction Query</w:t>
      </w:r>
    </w:p>
  </w:comment>
  <w:comment w:id="569" w:author="cliff.k.h.lam@hsbc.com.hk" w:date="2019-01-18T14:29:00Z" w:initials="c">
    <w:p w14:paraId="216A0D71" w14:textId="19C1EE32" w:rsidR="00D0210D" w:rsidRDefault="00D0210D">
      <w:pPr>
        <w:pStyle w:val="a8"/>
      </w:pPr>
      <w:r>
        <w:rPr>
          <w:rStyle w:val="a7"/>
        </w:rPr>
        <w:annotationRef/>
      </w:r>
      <w:r>
        <w:t>Same comments as Transaction Query</w:t>
      </w:r>
    </w:p>
  </w:comment>
  <w:comment w:id="585" w:author="cliff.k.h.lam@hsbc.com.hk" w:date="2019-01-18T14:29:00Z" w:initials="c">
    <w:p w14:paraId="7D8AEADF" w14:textId="77777777" w:rsidR="00D0210D" w:rsidRDefault="00D0210D">
      <w:pPr>
        <w:pStyle w:val="a8"/>
      </w:pPr>
      <w:r>
        <w:rPr>
          <w:rStyle w:val="a7"/>
        </w:rPr>
        <w:annotationRef/>
      </w:r>
      <w:r>
        <w:t xml:space="preserve">Please prepare the report file spec for each file, attached a sample as a template  </w:t>
      </w:r>
    </w:p>
    <w:p w14:paraId="7065B9E9" w14:textId="241B7F5C" w:rsidR="00D0210D" w:rsidRDefault="00D0210D">
      <w:pPr>
        <w:pStyle w:val="a8"/>
      </w:pPr>
      <w:r>
        <w:t>Please describe when will these reports be generated</w:t>
      </w:r>
    </w:p>
    <w:p w14:paraId="2353F0BE" w14:textId="7F73F425" w:rsidR="00D0210D" w:rsidRDefault="00D0210D">
      <w:pPr>
        <w:pStyle w:val="a8"/>
      </w:pPr>
    </w:p>
  </w:comment>
  <w:comment w:id="589" w:author="pat.z.s.xie@hsbc.com.cn" w:date="2019-01-18T19:35:00Z" w:initials="p">
    <w:p w14:paraId="2195659A" w14:textId="66B0F57C" w:rsidR="00D0210D" w:rsidRDefault="00D0210D">
      <w:pPr>
        <w:pStyle w:val="a8"/>
      </w:pPr>
      <w:r>
        <w:rPr>
          <w:rStyle w:val="a7"/>
        </w:rPr>
        <w:annotationRef/>
      </w:r>
      <w:r>
        <w:t>Detail report template is outdated, please update with latest version.</w:t>
      </w:r>
    </w:p>
  </w:comment>
  <w:comment w:id="596" w:author="pat.z.s.xie@hsbc.com.cn" w:date="2019-01-18T19:31:00Z" w:initials="p">
    <w:p w14:paraId="33A97FBF" w14:textId="260B3522" w:rsidR="00D0210D" w:rsidRDefault="00D0210D">
      <w:pPr>
        <w:pStyle w:val="a8"/>
      </w:pPr>
      <w:r>
        <w:rPr>
          <w:rStyle w:val="a7"/>
        </w:rPr>
        <w:annotationRef/>
      </w:r>
      <w:r>
        <w:t>&gt;&gt;Voided, also include Refunded txn for ID specifically.</w:t>
      </w:r>
    </w:p>
  </w:comment>
  <w:comment w:id="599" w:author="pat.z.s.xie@hsbc.com.cn" w:date="2019-01-18T19:35:00Z" w:initials="p">
    <w:p w14:paraId="1CF188FC" w14:textId="53523364" w:rsidR="00D0210D" w:rsidRDefault="00D0210D">
      <w:pPr>
        <w:pStyle w:val="a8"/>
      </w:pPr>
      <w:r>
        <w:rPr>
          <w:rStyle w:val="a7"/>
        </w:rPr>
        <w:annotationRef/>
      </w:r>
      <w:r>
        <w:t>Why? Format should not be the same, more information like Aggregator Charge, HSBC Charge are added.</w:t>
      </w:r>
    </w:p>
  </w:comment>
  <w:comment w:id="605" w:author="pat.z.s.xie@hsbc.com.cn" w:date="2019-01-18T19:39:00Z" w:initials="p">
    <w:p w14:paraId="137B8CD7" w14:textId="4C87F073" w:rsidR="00D0210D" w:rsidRDefault="00D0210D">
      <w:pPr>
        <w:pStyle w:val="a8"/>
      </w:pPr>
      <w:r>
        <w:rPr>
          <w:rStyle w:val="a7"/>
        </w:rPr>
        <w:annotationRef/>
      </w:r>
      <w:r>
        <w:t>Supplement that it is after settlement lead time.</w:t>
      </w:r>
    </w:p>
  </w:comment>
  <w:comment w:id="606" w:author="cliff.k.h.lam@hsbc.com.hk" w:date="2019-01-21T17:06:00Z" w:initials="c">
    <w:p w14:paraId="26005A76" w14:textId="74E08652" w:rsidR="00D0210D" w:rsidRDefault="00D0210D">
      <w:pPr>
        <w:pStyle w:val="a8"/>
      </w:pPr>
      <w:r>
        <w:rPr>
          <w:rStyle w:val="a7"/>
        </w:rPr>
        <w:annotationRef/>
      </w:r>
      <w:r>
        <w:t>Thailand and Indonesia have different settlement lead time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A9E1B2" w15:done="1"/>
  <w15:commentEx w15:paraId="50DF2B93" w15:done="1"/>
  <w15:commentEx w15:paraId="1C978916" w15:done="1"/>
  <w15:commentEx w15:paraId="7C72CCEE" w15:done="1"/>
  <w15:commentEx w15:paraId="5B2CD2A7" w15:done="1"/>
  <w15:commentEx w15:paraId="01B93E4B" w15:done="1"/>
  <w15:commentEx w15:paraId="5BDC9DA7" w15:done="0"/>
  <w15:commentEx w15:paraId="448C9AAB" w15:done="1"/>
  <w15:commentEx w15:paraId="69197730" w15:done="1"/>
  <w15:commentEx w15:paraId="645E397A" w15:done="1"/>
  <w15:commentEx w15:paraId="40744173" w15:done="1"/>
  <w15:commentEx w15:paraId="22102A9F" w15:done="1"/>
  <w15:commentEx w15:paraId="26E38F1D" w15:done="1"/>
  <w15:commentEx w15:paraId="045F0EA3" w15:done="1"/>
  <w15:commentEx w15:paraId="767954DB" w15:done="1"/>
  <w15:commentEx w15:paraId="1844AD96" w15:done="1"/>
  <w15:commentEx w15:paraId="7C46FEA3" w15:done="1"/>
  <w15:commentEx w15:paraId="2970571D" w15:done="1"/>
  <w15:commentEx w15:paraId="156F9B67" w15:done="1"/>
  <w15:commentEx w15:paraId="50973705" w15:done="1"/>
  <w15:commentEx w15:paraId="46189390" w15:done="1"/>
  <w15:commentEx w15:paraId="45292DE7" w15:done="1"/>
  <w15:commentEx w15:paraId="7A5987AD" w15:done="1"/>
  <w15:commentEx w15:paraId="63C44D56" w15:done="0"/>
  <w15:commentEx w15:paraId="5671AC7B" w15:done="1"/>
  <w15:commentEx w15:paraId="63B8F4E5" w15:done="0"/>
  <w15:commentEx w15:paraId="5A8F00A4" w15:done="1"/>
  <w15:commentEx w15:paraId="4A17E533" w15:done="0"/>
  <w15:commentEx w15:paraId="7789D6A0" w15:done="0"/>
  <w15:commentEx w15:paraId="6D854B3F" w15:done="1"/>
  <w15:commentEx w15:paraId="4D753575" w15:done="1"/>
  <w15:commentEx w15:paraId="03C1D34B" w15:done="1"/>
  <w15:commentEx w15:paraId="312DC616" w15:done="1"/>
  <w15:commentEx w15:paraId="20BD925F" w15:done="0"/>
  <w15:commentEx w15:paraId="40EA9FCF" w15:done="1"/>
  <w15:commentEx w15:paraId="0D01880D" w15:done="1"/>
  <w15:commentEx w15:paraId="71EA57D9" w15:done="0"/>
  <w15:commentEx w15:paraId="60EC3A72" w15:done="1"/>
  <w15:commentEx w15:paraId="49AA574D" w15:done="1"/>
  <w15:commentEx w15:paraId="50659AB8" w15:done="1"/>
  <w15:commentEx w15:paraId="216A0D71" w15:done="1"/>
  <w15:commentEx w15:paraId="2353F0BE" w15:done="1"/>
  <w15:commentEx w15:paraId="2195659A" w15:done="1"/>
  <w15:commentEx w15:paraId="33A97FBF" w15:done="1"/>
  <w15:commentEx w15:paraId="1CF188FC" w15:done="1"/>
  <w15:commentEx w15:paraId="137B8CD7" w15:done="1"/>
  <w15:commentEx w15:paraId="26005A76" w15:done="1"/>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C5E3C2" w14:textId="77777777" w:rsidR="00BD042A" w:rsidRDefault="00BD042A" w:rsidP="003E08E1">
      <w:r>
        <w:separator/>
      </w:r>
    </w:p>
  </w:endnote>
  <w:endnote w:type="continuationSeparator" w:id="0">
    <w:p w14:paraId="005F9D6A" w14:textId="77777777" w:rsidR="00BD042A" w:rsidRDefault="00BD042A" w:rsidP="003E0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SimHei">
    <w:panose1 w:val="02010609060101010101"/>
    <w:charset w:val="86"/>
    <w:family w:val="auto"/>
    <w:pitch w:val="variable"/>
    <w:sig w:usb0="800002BF" w:usb1="38CF7CFA" w:usb2="00000016" w:usb3="00000000" w:csb0="00040001" w:csb1="00000000"/>
  </w:font>
  <w:font w:name="等线 Light">
    <w:charset w:val="86"/>
    <w:family w:val="auto"/>
    <w:pitch w:val="variable"/>
    <w:sig w:usb0="A00002BF" w:usb1="38CF7CFA" w:usb2="00000016" w:usb3="00000000" w:csb0="0004000F" w:csb1="00000000"/>
  </w:font>
  <w:font w:name="等线">
    <w:charset w:val="86"/>
    <w:family w:val="auto"/>
    <w:pitch w:val="variable"/>
    <w:sig w:usb0="A00002BF" w:usb1="38CF7CFA" w:usb2="00000016" w:usb3="00000000" w:csb0="0004000F" w:csb1="00000000"/>
  </w:font>
  <w:font w:name="KaiTi_GB2312">
    <w:altName w:val="楷体"/>
    <w:charset w:val="86"/>
    <w:family w:val="modern"/>
    <w:pitch w:val="fixed"/>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B627B" w14:textId="77777777" w:rsidR="00D0210D" w:rsidRDefault="00D0210D" w:rsidP="00907611">
    <w:pPr>
      <w:pStyle w:val="ae"/>
      <w:framePr w:wrap="around" w:vAnchor="text" w:hAnchor="margin" w:xAlign="right" w:y="1"/>
      <w:rPr>
        <w:rStyle w:val="af4"/>
      </w:rPr>
    </w:pPr>
    <w:r>
      <w:rPr>
        <w:rStyle w:val="af4"/>
      </w:rPr>
      <w:t>PUBLIC</w:t>
    </w:r>
    <w:r>
      <w:rPr>
        <w:rStyle w:val="af4"/>
      </w:rPr>
      <w:fldChar w:fldCharType="begin"/>
    </w:r>
    <w:r>
      <w:rPr>
        <w:rStyle w:val="af4"/>
      </w:rPr>
      <w:instrText xml:space="preserve">PAGE  </w:instrText>
    </w:r>
    <w:r>
      <w:rPr>
        <w:rStyle w:val="af4"/>
      </w:rPr>
      <w:fldChar w:fldCharType="end"/>
    </w:r>
  </w:p>
  <w:p w14:paraId="2D1DF482" w14:textId="77777777" w:rsidR="00D0210D" w:rsidRDefault="00D0210D" w:rsidP="00066CD1">
    <w:pPr>
      <w:pStyle w:val="a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59BD8" w14:textId="77777777" w:rsidR="00D0210D" w:rsidRDefault="00D0210D" w:rsidP="00902A36">
    <w:pPr>
      <w:pStyle w:val="ae"/>
      <w:framePr w:wrap="around" w:vAnchor="text" w:hAnchor="margin" w:xAlign="right" w:y="1"/>
      <w:jc w:val="both"/>
      <w:rPr>
        <w:rStyle w:val="af4"/>
      </w:rPr>
    </w:pPr>
    <w:r>
      <w:rPr>
        <w:rStyle w:val="af4"/>
      </w:rPr>
      <w:t>PUBLIC</w:t>
    </w:r>
  </w:p>
  <w:p w14:paraId="24B888F5" w14:textId="77777777" w:rsidR="00D0210D" w:rsidRDefault="00D0210D" w:rsidP="00602BB8">
    <w:pPr>
      <w:pStyle w:val="ae"/>
      <w:ind w:rightChars="171" w:right="410"/>
    </w:pPr>
    <w:r>
      <w:rPr>
        <w:kern w:val="0"/>
        <w:szCs w:val="21"/>
      </w:rPr>
      <w:tab/>
      <w:t>P</w:t>
    </w:r>
    <w:r w:rsidRPr="00131019">
      <w:rPr>
        <w:kern w:val="0"/>
        <w:szCs w:val="21"/>
      </w:rPr>
      <w:t xml:space="preserve">age </w:t>
    </w:r>
    <w:r w:rsidRPr="00131019">
      <w:rPr>
        <w:kern w:val="0"/>
        <w:szCs w:val="21"/>
      </w:rPr>
      <w:fldChar w:fldCharType="begin"/>
    </w:r>
    <w:r w:rsidRPr="00131019">
      <w:rPr>
        <w:kern w:val="0"/>
        <w:szCs w:val="21"/>
      </w:rPr>
      <w:instrText xml:space="preserve"> PAGE </w:instrText>
    </w:r>
    <w:r w:rsidRPr="00131019">
      <w:rPr>
        <w:kern w:val="0"/>
        <w:szCs w:val="21"/>
      </w:rPr>
      <w:fldChar w:fldCharType="separate"/>
    </w:r>
    <w:r w:rsidR="009B5E37">
      <w:rPr>
        <w:noProof/>
        <w:kern w:val="0"/>
        <w:szCs w:val="21"/>
      </w:rPr>
      <w:t>26</w:t>
    </w:r>
    <w:r w:rsidRPr="00131019">
      <w:rPr>
        <w:kern w:val="0"/>
        <w:szCs w:val="21"/>
      </w:rPr>
      <w:fldChar w:fldCharType="end"/>
    </w:r>
    <w:r w:rsidRPr="00131019">
      <w:rPr>
        <w:kern w:val="0"/>
        <w:szCs w:val="21"/>
      </w:rPr>
      <w:t xml:space="preserve"> of </w:t>
    </w:r>
    <w:r w:rsidRPr="00131019">
      <w:rPr>
        <w:kern w:val="0"/>
        <w:szCs w:val="21"/>
      </w:rPr>
      <w:fldChar w:fldCharType="begin"/>
    </w:r>
    <w:r w:rsidRPr="00131019">
      <w:rPr>
        <w:kern w:val="0"/>
        <w:szCs w:val="21"/>
      </w:rPr>
      <w:instrText xml:space="preserve"> NUMPAGES </w:instrText>
    </w:r>
    <w:r w:rsidRPr="00131019">
      <w:rPr>
        <w:kern w:val="0"/>
        <w:szCs w:val="21"/>
      </w:rPr>
      <w:fldChar w:fldCharType="separate"/>
    </w:r>
    <w:r w:rsidR="009B5E37">
      <w:rPr>
        <w:noProof/>
        <w:kern w:val="0"/>
        <w:szCs w:val="21"/>
      </w:rPr>
      <w:t>26</w:t>
    </w:r>
    <w:r w:rsidRPr="00131019">
      <w:rPr>
        <w:kern w:val="0"/>
        <w:szCs w:val="21"/>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114F" w14:textId="77777777" w:rsidR="00D0210D" w:rsidRDefault="00D0210D">
    <w:pPr>
      <w:pStyle w:val="ae"/>
    </w:pPr>
    <w:r>
      <w:t>PUBLIC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D4EE95" w14:textId="77777777" w:rsidR="00BD042A" w:rsidRDefault="00BD042A" w:rsidP="003E08E1">
      <w:r>
        <w:separator/>
      </w:r>
    </w:p>
  </w:footnote>
  <w:footnote w:type="continuationSeparator" w:id="0">
    <w:p w14:paraId="5AC78B23" w14:textId="77777777" w:rsidR="00BD042A" w:rsidRDefault="00BD042A" w:rsidP="003E08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5F7E3" w14:textId="77777777" w:rsidR="00D0210D" w:rsidRDefault="00D0210D">
    <w:pPr>
      <w:pStyle w:val="ac"/>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F1FB2" w14:textId="77777777" w:rsidR="00D0210D" w:rsidRPr="009022C8" w:rsidRDefault="00D0210D" w:rsidP="005A7EA7">
    <w:pPr>
      <w:ind w:right="420"/>
      <w:rPr>
        <w:rFonts w:ascii="Arial" w:hAnsi="Arial" w:cs="Arial"/>
        <w:b/>
      </w:rPr>
    </w:pPr>
    <w:r>
      <w:rPr>
        <w:rFonts w:ascii="Arial" w:hAnsi="Arial" w:cs="Arial"/>
        <w:b/>
      </w:rPr>
      <w:t>DCMS</w:t>
    </w:r>
    <w:r>
      <w:rPr>
        <w:rFonts w:ascii="Arial" w:hAnsi="Arial" w:cs="Arial" w:hint="eastAsia"/>
        <w:b/>
      </w:rPr>
      <w:t xml:space="preserve"> </w:t>
    </w:r>
    <w:r w:rsidRPr="009022C8">
      <w:rPr>
        <w:rFonts w:ascii="Arial" w:hAnsi="Arial" w:cs="Arial"/>
        <w:b/>
      </w:rPr>
      <w:t>Function</w:t>
    </w:r>
    <w:r>
      <w:rPr>
        <w:rFonts w:ascii="Arial" w:hAnsi="Arial" w:cs="Arial" w:hint="eastAsia"/>
        <w:b/>
      </w:rPr>
      <w:t>al</w:t>
    </w:r>
    <w:r w:rsidRPr="009022C8">
      <w:rPr>
        <w:rFonts w:ascii="Arial" w:hAnsi="Arial" w:cs="Arial"/>
        <w:b/>
      </w:rPr>
      <w:t xml:space="preserve"> Specification</w:t>
    </w:r>
    <w:r>
      <w:rPr>
        <w:rFonts w:ascii="Arial" w:hAnsi="Arial" w:cs="Arial" w:hint="eastAsia"/>
        <w:b/>
      </w:rPr>
      <w:t xml:space="preserve">    </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sidRPr="009630DF">
      <w:rPr>
        <w:rFonts w:ascii="Arial" w:hAnsi="Arial" w:cs="Arial"/>
        <w:noProof/>
      </w:rPr>
      <w:drawing>
        <wp:inline distT="0" distB="0" distL="0" distR="0" wp14:anchorId="10AD8433" wp14:editId="6BB544A8">
          <wp:extent cx="711200" cy="254000"/>
          <wp:effectExtent l="0" t="0" r="0" b="0"/>
          <wp:docPr id="26" name="Picture 26" descr="blue%20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lue%20colo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1200" cy="254000"/>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BD4DF" w14:textId="77777777" w:rsidR="00D0210D" w:rsidRDefault="00D0210D">
    <w:pPr>
      <w:pStyle w:val="ac"/>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31415"/>
    <w:multiLevelType w:val="hybridMultilevel"/>
    <w:tmpl w:val="0838AFF0"/>
    <w:lvl w:ilvl="0" w:tplc="401285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B04B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03C3744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AE231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0E4528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15C34D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2C00A85"/>
    <w:multiLevelType w:val="multilevel"/>
    <w:tmpl w:val="694AA84A"/>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57" w:hanging="57"/>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
    <w:nsid w:val="196E44CB"/>
    <w:multiLevelType w:val="hybridMultilevel"/>
    <w:tmpl w:val="7EFC27C2"/>
    <w:lvl w:ilvl="0" w:tplc="E2F20B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D1E45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1FD56D72"/>
    <w:multiLevelType w:val="hybridMultilevel"/>
    <w:tmpl w:val="C4684A5C"/>
    <w:lvl w:ilvl="0" w:tplc="4BFEE6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047772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21A31E85"/>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2E9787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23B21A8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C9475A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06B408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08648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1537A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3252419C"/>
    <w:multiLevelType w:val="multilevel"/>
    <w:tmpl w:val="B45CC1AC"/>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sz w:val="32"/>
        <w:szCs w:val="32"/>
      </w:rPr>
    </w:lvl>
    <w:lvl w:ilvl="2">
      <w:start w:val="1"/>
      <w:numFmt w:val="decimal"/>
      <w:lvlText w:val="%1.%2.%3."/>
      <w:lvlJc w:val="left"/>
      <w:pPr>
        <w:tabs>
          <w:tab w:val="num" w:pos="709"/>
        </w:tabs>
        <w:ind w:left="709" w:hanging="709"/>
      </w:pPr>
      <w:rPr>
        <w:rFonts w:ascii="Arial" w:hAnsi="Arial" w:cs="Arial" w:hint="default"/>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nsid w:val="332D0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33B5709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color w:val="auto"/>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34F4318C"/>
    <w:multiLevelType w:val="multilevel"/>
    <w:tmpl w:val="FFDA0C06"/>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nsid w:val="374059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nsid w:val="39911E60"/>
    <w:multiLevelType w:val="multilevel"/>
    <w:tmpl w:val="AF7A5F66"/>
    <w:lvl w:ilvl="0">
      <w:start w:val="1"/>
      <w:numFmt w:val="decimal"/>
      <w:lvlText w:val="%1."/>
      <w:lvlJc w:val="left"/>
      <w:pPr>
        <w:ind w:left="425" w:hanging="425"/>
      </w:pPr>
      <w:rPr>
        <w:b w:val="0"/>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nsid w:val="3BD76402"/>
    <w:multiLevelType w:val="hybridMultilevel"/>
    <w:tmpl w:val="690442BA"/>
    <w:lvl w:ilvl="0" w:tplc="5DD63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C4739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42DD4B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442466C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44F940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A3E01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nsid w:val="4AFA0C1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4EFD116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52EC6E60"/>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color w:val="auto"/>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56900813"/>
    <w:multiLevelType w:val="hybridMultilevel"/>
    <w:tmpl w:val="5DB2FE56"/>
    <w:lvl w:ilvl="0" w:tplc="6CC67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91F494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nsid w:val="5A303B3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nsid w:val="5CF901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nsid w:val="5D803A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nsid w:val="5E802AB2"/>
    <w:multiLevelType w:val="hybridMultilevel"/>
    <w:tmpl w:val="2392E564"/>
    <w:lvl w:ilvl="0" w:tplc="D64EF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4DA4B2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nsid w:val="65BC1E5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1">
    <w:nsid w:val="68345674"/>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color w:val="auto"/>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nsid w:val="6997145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3">
    <w:nsid w:val="6C640BD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4">
    <w:nsid w:val="6EB317F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5">
    <w:nsid w:val="700365EC"/>
    <w:multiLevelType w:val="multilevel"/>
    <w:tmpl w:val="FB581BFC"/>
    <w:lvl w:ilvl="0">
      <w:start w:val="8"/>
      <w:numFmt w:val="decimal"/>
      <w:lvlText w:val="%1."/>
      <w:lvlJc w:val="left"/>
      <w:pPr>
        <w:ind w:left="425" w:hanging="425"/>
      </w:pPr>
      <w:rPr>
        <w:rFonts w:hint="eastAsia"/>
      </w:rPr>
    </w:lvl>
    <w:lvl w:ilvl="1">
      <w:start w:val="1"/>
      <w:numFmt w:val="decimal"/>
      <w:lvlText w:val="%2."/>
      <w:lvlJc w:val="left"/>
      <w:pPr>
        <w:ind w:left="567" w:hanging="567"/>
      </w:pPr>
      <w:rPr>
        <w:rFonts w:ascii="Arial" w:eastAsia="SimSun" w:hAnsi="Arial" w:cs="Arial"/>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6">
    <w:nsid w:val="71396A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7">
    <w:nsid w:val="7370598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8">
    <w:nsid w:val="74B47D2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9">
    <w:nsid w:val="762668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nsid w:val="78634B6D"/>
    <w:multiLevelType w:val="multilevel"/>
    <w:tmpl w:val="B45CC1AC"/>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sz w:val="32"/>
        <w:szCs w:val="32"/>
      </w:rPr>
    </w:lvl>
    <w:lvl w:ilvl="2">
      <w:start w:val="1"/>
      <w:numFmt w:val="decimal"/>
      <w:lvlText w:val="%1.%2.%3."/>
      <w:lvlJc w:val="left"/>
      <w:pPr>
        <w:tabs>
          <w:tab w:val="num" w:pos="889"/>
        </w:tabs>
        <w:ind w:left="889" w:hanging="709"/>
      </w:pPr>
      <w:rPr>
        <w:rFonts w:ascii="Arial" w:hAnsi="Arial" w:cs="Arial" w:hint="default"/>
      </w:rPr>
    </w:lvl>
    <w:lvl w:ilvl="3">
      <w:start w:val="1"/>
      <w:numFmt w:val="decimal"/>
      <w:lvlText w:val="%1.%2.%3.%4."/>
      <w:lvlJc w:val="left"/>
      <w:pPr>
        <w:tabs>
          <w:tab w:val="num" w:pos="1418"/>
        </w:tabs>
        <w:ind w:left="1418"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1">
    <w:nsid w:val="7AB3026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2">
    <w:nsid w:val="7C477A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nsid w:val="7CE9579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50"/>
  </w:num>
  <w:num w:numId="2">
    <w:abstractNumId w:val="20"/>
  </w:num>
  <w:num w:numId="3">
    <w:abstractNumId w:val="13"/>
  </w:num>
  <w:num w:numId="4">
    <w:abstractNumId w:val="11"/>
  </w:num>
  <w:num w:numId="5">
    <w:abstractNumId w:val="41"/>
  </w:num>
  <w:num w:numId="6">
    <w:abstractNumId w:val="32"/>
  </w:num>
  <w:num w:numId="7">
    <w:abstractNumId w:val="4"/>
  </w:num>
  <w:num w:numId="8">
    <w:abstractNumId w:val="19"/>
  </w:num>
  <w:num w:numId="9">
    <w:abstractNumId w:val="28"/>
  </w:num>
  <w:num w:numId="10">
    <w:abstractNumId w:val="6"/>
  </w:num>
  <w:num w:numId="11">
    <w:abstractNumId w:val="30"/>
  </w:num>
  <w:num w:numId="12">
    <w:abstractNumId w:val="21"/>
  </w:num>
  <w:num w:numId="13">
    <w:abstractNumId w:val="16"/>
  </w:num>
  <w:num w:numId="14">
    <w:abstractNumId w:val="43"/>
  </w:num>
  <w:num w:numId="15">
    <w:abstractNumId w:val="42"/>
  </w:num>
  <w:num w:numId="16">
    <w:abstractNumId w:val="51"/>
  </w:num>
  <w:num w:numId="17">
    <w:abstractNumId w:val="37"/>
  </w:num>
  <w:num w:numId="18">
    <w:abstractNumId w:val="23"/>
  </w:num>
  <w:num w:numId="19">
    <w:abstractNumId w:val="22"/>
  </w:num>
  <w:num w:numId="20">
    <w:abstractNumId w:val="46"/>
  </w:num>
  <w:num w:numId="21">
    <w:abstractNumId w:val="39"/>
  </w:num>
  <w:num w:numId="22">
    <w:abstractNumId w:val="49"/>
  </w:num>
  <w:num w:numId="23">
    <w:abstractNumId w:val="14"/>
  </w:num>
  <w:num w:numId="24">
    <w:abstractNumId w:val="26"/>
  </w:num>
  <w:num w:numId="25">
    <w:abstractNumId w:val="47"/>
  </w:num>
  <w:num w:numId="26">
    <w:abstractNumId w:val="38"/>
  </w:num>
  <w:num w:numId="27">
    <w:abstractNumId w:val="31"/>
  </w:num>
  <w:num w:numId="28">
    <w:abstractNumId w:val="29"/>
  </w:num>
  <w:num w:numId="29">
    <w:abstractNumId w:val="34"/>
  </w:num>
  <w:num w:numId="30">
    <w:abstractNumId w:val="52"/>
  </w:num>
  <w:num w:numId="31">
    <w:abstractNumId w:val="36"/>
  </w:num>
  <w:num w:numId="32">
    <w:abstractNumId w:val="8"/>
  </w:num>
  <w:num w:numId="33">
    <w:abstractNumId w:val="3"/>
  </w:num>
  <w:num w:numId="34">
    <w:abstractNumId w:val="40"/>
  </w:num>
  <w:num w:numId="35">
    <w:abstractNumId w:val="35"/>
  </w:num>
  <w:num w:numId="36">
    <w:abstractNumId w:val="25"/>
  </w:num>
  <w:num w:numId="37">
    <w:abstractNumId w:val="18"/>
  </w:num>
  <w:num w:numId="38">
    <w:abstractNumId w:val="45"/>
  </w:num>
  <w:num w:numId="39">
    <w:abstractNumId w:val="44"/>
  </w:num>
  <w:num w:numId="40">
    <w:abstractNumId w:val="9"/>
  </w:num>
  <w:num w:numId="41">
    <w:abstractNumId w:val="0"/>
  </w:num>
  <w:num w:numId="42">
    <w:abstractNumId w:val="15"/>
  </w:num>
  <w:num w:numId="43">
    <w:abstractNumId w:val="5"/>
  </w:num>
  <w:num w:numId="44">
    <w:abstractNumId w:val="12"/>
  </w:num>
  <w:num w:numId="45">
    <w:abstractNumId w:val="2"/>
  </w:num>
  <w:num w:numId="46">
    <w:abstractNumId w:val="10"/>
  </w:num>
  <w:num w:numId="47">
    <w:abstractNumId w:val="53"/>
  </w:num>
  <w:num w:numId="48">
    <w:abstractNumId w:val="17"/>
  </w:num>
  <w:num w:numId="49">
    <w:abstractNumId w:val="48"/>
  </w:num>
  <w:num w:numId="50">
    <w:abstractNumId w:val="1"/>
  </w:num>
  <w:num w:numId="51">
    <w:abstractNumId w:val="27"/>
  </w:num>
  <w:num w:numId="52">
    <w:abstractNumId w:val="33"/>
  </w:num>
  <w:num w:numId="53">
    <w:abstractNumId w:val="7"/>
  </w:num>
  <w:num w:numId="54">
    <w:abstractNumId w:val="24"/>
  </w:num>
  <w:numIdMacAtCleanup w:val="5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oli">
    <w15:presenceInfo w15:providerId="None" w15:userId="Gaoli"/>
  </w15:person>
  <w15:person w15:author="cliff.k.h.lam@hsbc.com.hk">
    <w15:presenceInfo w15:providerId="None" w15:userId="cliff.k.h.lam@hsbc.com.hk"/>
  </w15:person>
  <w15:person w15:author="pat.z.s.xie@hsbc.com.cn">
    <w15:presenceInfo w15:providerId="None" w15:userId="pat.z.s.xie@hsbc.com.c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AU" w:vendorID="64" w:dllVersion="6" w:nlCheck="1" w:checkStyle="1"/>
  <w:activeWritingStyle w:appName="MSWord" w:lang="fr-FR" w:vendorID="64" w:dllVersion="6" w:nlCheck="1" w:checkStyle="1"/>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en-GB"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212"/>
    <w:rsid w:val="000004E9"/>
    <w:rsid w:val="000006F0"/>
    <w:rsid w:val="00001167"/>
    <w:rsid w:val="00001288"/>
    <w:rsid w:val="00001D8D"/>
    <w:rsid w:val="00001EFE"/>
    <w:rsid w:val="00002126"/>
    <w:rsid w:val="00002165"/>
    <w:rsid w:val="0000216F"/>
    <w:rsid w:val="0000256A"/>
    <w:rsid w:val="000029CF"/>
    <w:rsid w:val="0000315D"/>
    <w:rsid w:val="000035F7"/>
    <w:rsid w:val="00003840"/>
    <w:rsid w:val="0000388C"/>
    <w:rsid w:val="00003B76"/>
    <w:rsid w:val="00003C65"/>
    <w:rsid w:val="00004368"/>
    <w:rsid w:val="00005690"/>
    <w:rsid w:val="000061CB"/>
    <w:rsid w:val="000067B1"/>
    <w:rsid w:val="00006EC1"/>
    <w:rsid w:val="000073E8"/>
    <w:rsid w:val="00007436"/>
    <w:rsid w:val="00007552"/>
    <w:rsid w:val="00007B3F"/>
    <w:rsid w:val="00007E43"/>
    <w:rsid w:val="00007EED"/>
    <w:rsid w:val="00010582"/>
    <w:rsid w:val="000108BD"/>
    <w:rsid w:val="00010A58"/>
    <w:rsid w:val="0001158B"/>
    <w:rsid w:val="000116A9"/>
    <w:rsid w:val="000119EA"/>
    <w:rsid w:val="0001312A"/>
    <w:rsid w:val="00013316"/>
    <w:rsid w:val="0001335A"/>
    <w:rsid w:val="000137A0"/>
    <w:rsid w:val="00013A0C"/>
    <w:rsid w:val="00013F6C"/>
    <w:rsid w:val="00014FFC"/>
    <w:rsid w:val="000152E6"/>
    <w:rsid w:val="000160F1"/>
    <w:rsid w:val="00016566"/>
    <w:rsid w:val="00016C23"/>
    <w:rsid w:val="00020045"/>
    <w:rsid w:val="000200D6"/>
    <w:rsid w:val="00020265"/>
    <w:rsid w:val="000204D0"/>
    <w:rsid w:val="00020CA6"/>
    <w:rsid w:val="0002113B"/>
    <w:rsid w:val="00021C4F"/>
    <w:rsid w:val="00021D01"/>
    <w:rsid w:val="00022ABB"/>
    <w:rsid w:val="00022C8C"/>
    <w:rsid w:val="00023504"/>
    <w:rsid w:val="0002351E"/>
    <w:rsid w:val="00024178"/>
    <w:rsid w:val="00024505"/>
    <w:rsid w:val="00025111"/>
    <w:rsid w:val="00026164"/>
    <w:rsid w:val="00026610"/>
    <w:rsid w:val="00026B7A"/>
    <w:rsid w:val="00027A4E"/>
    <w:rsid w:val="00027D96"/>
    <w:rsid w:val="00027FF1"/>
    <w:rsid w:val="00030685"/>
    <w:rsid w:val="00030988"/>
    <w:rsid w:val="000309CB"/>
    <w:rsid w:val="000318B0"/>
    <w:rsid w:val="00031C15"/>
    <w:rsid w:val="000321AE"/>
    <w:rsid w:val="0003337D"/>
    <w:rsid w:val="00033F1C"/>
    <w:rsid w:val="00034B00"/>
    <w:rsid w:val="00034EBE"/>
    <w:rsid w:val="000354DF"/>
    <w:rsid w:val="00035920"/>
    <w:rsid w:val="0003615C"/>
    <w:rsid w:val="0003622D"/>
    <w:rsid w:val="000365A9"/>
    <w:rsid w:val="000365B3"/>
    <w:rsid w:val="00036EDF"/>
    <w:rsid w:val="00036F13"/>
    <w:rsid w:val="00037748"/>
    <w:rsid w:val="0003785E"/>
    <w:rsid w:val="000406EC"/>
    <w:rsid w:val="000406F6"/>
    <w:rsid w:val="00040706"/>
    <w:rsid w:val="00040FCB"/>
    <w:rsid w:val="00040FEC"/>
    <w:rsid w:val="0004106C"/>
    <w:rsid w:val="00041375"/>
    <w:rsid w:val="00041733"/>
    <w:rsid w:val="00041817"/>
    <w:rsid w:val="00041B19"/>
    <w:rsid w:val="0004250C"/>
    <w:rsid w:val="00042962"/>
    <w:rsid w:val="00042FFB"/>
    <w:rsid w:val="000447B3"/>
    <w:rsid w:val="00044BA2"/>
    <w:rsid w:val="00045082"/>
    <w:rsid w:val="00045CD5"/>
    <w:rsid w:val="000462F5"/>
    <w:rsid w:val="0004715A"/>
    <w:rsid w:val="00047B6B"/>
    <w:rsid w:val="00050524"/>
    <w:rsid w:val="0005195A"/>
    <w:rsid w:val="000519C3"/>
    <w:rsid w:val="00051B08"/>
    <w:rsid w:val="00052032"/>
    <w:rsid w:val="00052589"/>
    <w:rsid w:val="000526AA"/>
    <w:rsid w:val="00052A73"/>
    <w:rsid w:val="00052CD7"/>
    <w:rsid w:val="0005331F"/>
    <w:rsid w:val="00053E57"/>
    <w:rsid w:val="000541B6"/>
    <w:rsid w:val="00054D45"/>
    <w:rsid w:val="0005584B"/>
    <w:rsid w:val="000559CC"/>
    <w:rsid w:val="00057B2A"/>
    <w:rsid w:val="00057C88"/>
    <w:rsid w:val="00060A6A"/>
    <w:rsid w:val="00061781"/>
    <w:rsid w:val="0006189F"/>
    <w:rsid w:val="00061E42"/>
    <w:rsid w:val="00062AC5"/>
    <w:rsid w:val="00063301"/>
    <w:rsid w:val="0006478A"/>
    <w:rsid w:val="00064ABD"/>
    <w:rsid w:val="00065EE7"/>
    <w:rsid w:val="000667B5"/>
    <w:rsid w:val="00066CD1"/>
    <w:rsid w:val="00066FEE"/>
    <w:rsid w:val="00067B66"/>
    <w:rsid w:val="00071236"/>
    <w:rsid w:val="000719DE"/>
    <w:rsid w:val="00071C92"/>
    <w:rsid w:val="0007208F"/>
    <w:rsid w:val="00072A46"/>
    <w:rsid w:val="00072F1A"/>
    <w:rsid w:val="000736CF"/>
    <w:rsid w:val="00073A43"/>
    <w:rsid w:val="00073B91"/>
    <w:rsid w:val="000747F3"/>
    <w:rsid w:val="00074C2A"/>
    <w:rsid w:val="00074C4B"/>
    <w:rsid w:val="00074E7F"/>
    <w:rsid w:val="00075BEC"/>
    <w:rsid w:val="00076248"/>
    <w:rsid w:val="00076321"/>
    <w:rsid w:val="00076B47"/>
    <w:rsid w:val="00077A39"/>
    <w:rsid w:val="0008035F"/>
    <w:rsid w:val="00080925"/>
    <w:rsid w:val="00080CFC"/>
    <w:rsid w:val="00081A6A"/>
    <w:rsid w:val="00083F04"/>
    <w:rsid w:val="000845CA"/>
    <w:rsid w:val="00084B7C"/>
    <w:rsid w:val="00084CA3"/>
    <w:rsid w:val="00084CAE"/>
    <w:rsid w:val="00084F64"/>
    <w:rsid w:val="000852A6"/>
    <w:rsid w:val="00085386"/>
    <w:rsid w:val="00085D31"/>
    <w:rsid w:val="00086624"/>
    <w:rsid w:val="000869A6"/>
    <w:rsid w:val="00086AC0"/>
    <w:rsid w:val="0008761A"/>
    <w:rsid w:val="00087A99"/>
    <w:rsid w:val="00087B95"/>
    <w:rsid w:val="0009019E"/>
    <w:rsid w:val="00090CDA"/>
    <w:rsid w:val="00092007"/>
    <w:rsid w:val="00092AC6"/>
    <w:rsid w:val="00092C7A"/>
    <w:rsid w:val="00093774"/>
    <w:rsid w:val="000947F6"/>
    <w:rsid w:val="00094C3B"/>
    <w:rsid w:val="00094C51"/>
    <w:rsid w:val="000950AE"/>
    <w:rsid w:val="00095330"/>
    <w:rsid w:val="0009546D"/>
    <w:rsid w:val="00095ACD"/>
    <w:rsid w:val="000965A6"/>
    <w:rsid w:val="00096CEC"/>
    <w:rsid w:val="000A14C2"/>
    <w:rsid w:val="000A2FFA"/>
    <w:rsid w:val="000A3A76"/>
    <w:rsid w:val="000A3E73"/>
    <w:rsid w:val="000A450B"/>
    <w:rsid w:val="000A4618"/>
    <w:rsid w:val="000A471F"/>
    <w:rsid w:val="000A4AD4"/>
    <w:rsid w:val="000A5CE4"/>
    <w:rsid w:val="000A644D"/>
    <w:rsid w:val="000A64DD"/>
    <w:rsid w:val="000A66EC"/>
    <w:rsid w:val="000A688A"/>
    <w:rsid w:val="000A6E88"/>
    <w:rsid w:val="000A73E3"/>
    <w:rsid w:val="000A74B5"/>
    <w:rsid w:val="000A77D1"/>
    <w:rsid w:val="000A78C4"/>
    <w:rsid w:val="000A78E6"/>
    <w:rsid w:val="000A7A33"/>
    <w:rsid w:val="000A7C8C"/>
    <w:rsid w:val="000B02BB"/>
    <w:rsid w:val="000B0AD7"/>
    <w:rsid w:val="000B0F0B"/>
    <w:rsid w:val="000B1058"/>
    <w:rsid w:val="000B1064"/>
    <w:rsid w:val="000B1D8F"/>
    <w:rsid w:val="000B279F"/>
    <w:rsid w:val="000B292A"/>
    <w:rsid w:val="000B2B15"/>
    <w:rsid w:val="000B30FB"/>
    <w:rsid w:val="000B3600"/>
    <w:rsid w:val="000B368D"/>
    <w:rsid w:val="000B3872"/>
    <w:rsid w:val="000B3D50"/>
    <w:rsid w:val="000B3F34"/>
    <w:rsid w:val="000B4276"/>
    <w:rsid w:val="000B441B"/>
    <w:rsid w:val="000B44F3"/>
    <w:rsid w:val="000B4F60"/>
    <w:rsid w:val="000B53B0"/>
    <w:rsid w:val="000B55DB"/>
    <w:rsid w:val="000B5D2C"/>
    <w:rsid w:val="000B63A2"/>
    <w:rsid w:val="000B64B1"/>
    <w:rsid w:val="000B67A7"/>
    <w:rsid w:val="000B6DDB"/>
    <w:rsid w:val="000B6E83"/>
    <w:rsid w:val="000B7770"/>
    <w:rsid w:val="000B7B11"/>
    <w:rsid w:val="000B7EB5"/>
    <w:rsid w:val="000C03BC"/>
    <w:rsid w:val="000C063F"/>
    <w:rsid w:val="000C095F"/>
    <w:rsid w:val="000C0B64"/>
    <w:rsid w:val="000C1468"/>
    <w:rsid w:val="000C2137"/>
    <w:rsid w:val="000C380A"/>
    <w:rsid w:val="000C3840"/>
    <w:rsid w:val="000C3BB0"/>
    <w:rsid w:val="000C43DA"/>
    <w:rsid w:val="000C45CA"/>
    <w:rsid w:val="000C50A0"/>
    <w:rsid w:val="000C60D8"/>
    <w:rsid w:val="000C654A"/>
    <w:rsid w:val="000C65EA"/>
    <w:rsid w:val="000C6CAD"/>
    <w:rsid w:val="000D049A"/>
    <w:rsid w:val="000D0979"/>
    <w:rsid w:val="000D0D3A"/>
    <w:rsid w:val="000D145F"/>
    <w:rsid w:val="000D187B"/>
    <w:rsid w:val="000D20E7"/>
    <w:rsid w:val="000D20F4"/>
    <w:rsid w:val="000D2122"/>
    <w:rsid w:val="000D260B"/>
    <w:rsid w:val="000D2A05"/>
    <w:rsid w:val="000D2C28"/>
    <w:rsid w:val="000D2DB1"/>
    <w:rsid w:val="000D333B"/>
    <w:rsid w:val="000D3671"/>
    <w:rsid w:val="000D37FA"/>
    <w:rsid w:val="000D3A2B"/>
    <w:rsid w:val="000D3A5D"/>
    <w:rsid w:val="000D40CD"/>
    <w:rsid w:val="000D4195"/>
    <w:rsid w:val="000D47C2"/>
    <w:rsid w:val="000D4ACE"/>
    <w:rsid w:val="000D4EF1"/>
    <w:rsid w:val="000D5DC9"/>
    <w:rsid w:val="000D6A6B"/>
    <w:rsid w:val="000D6F7A"/>
    <w:rsid w:val="000D7B54"/>
    <w:rsid w:val="000E035E"/>
    <w:rsid w:val="000E0550"/>
    <w:rsid w:val="000E05C3"/>
    <w:rsid w:val="000E0CBE"/>
    <w:rsid w:val="000E0E39"/>
    <w:rsid w:val="000E1E25"/>
    <w:rsid w:val="000E2F02"/>
    <w:rsid w:val="000E3077"/>
    <w:rsid w:val="000E38D4"/>
    <w:rsid w:val="000E3CE1"/>
    <w:rsid w:val="000E4151"/>
    <w:rsid w:val="000E4B73"/>
    <w:rsid w:val="000E4E69"/>
    <w:rsid w:val="000E4FB2"/>
    <w:rsid w:val="000E519E"/>
    <w:rsid w:val="000E64B8"/>
    <w:rsid w:val="000E7001"/>
    <w:rsid w:val="000E70B1"/>
    <w:rsid w:val="000E733F"/>
    <w:rsid w:val="000E7B08"/>
    <w:rsid w:val="000E7DEB"/>
    <w:rsid w:val="000F1593"/>
    <w:rsid w:val="000F228A"/>
    <w:rsid w:val="000F3AC0"/>
    <w:rsid w:val="000F3E5E"/>
    <w:rsid w:val="000F4076"/>
    <w:rsid w:val="000F47BA"/>
    <w:rsid w:val="000F510D"/>
    <w:rsid w:val="000F5176"/>
    <w:rsid w:val="000F51C9"/>
    <w:rsid w:val="000F52B6"/>
    <w:rsid w:val="000F59D8"/>
    <w:rsid w:val="000F5D49"/>
    <w:rsid w:val="000F600C"/>
    <w:rsid w:val="000F6960"/>
    <w:rsid w:val="000F6D78"/>
    <w:rsid w:val="000F6F66"/>
    <w:rsid w:val="000F75CD"/>
    <w:rsid w:val="000F773B"/>
    <w:rsid w:val="000F7A56"/>
    <w:rsid w:val="0010023D"/>
    <w:rsid w:val="0010044B"/>
    <w:rsid w:val="00101CCD"/>
    <w:rsid w:val="00101E29"/>
    <w:rsid w:val="00101F4A"/>
    <w:rsid w:val="00101FB3"/>
    <w:rsid w:val="0010251B"/>
    <w:rsid w:val="0010264A"/>
    <w:rsid w:val="0010282B"/>
    <w:rsid w:val="0010334C"/>
    <w:rsid w:val="00103EC1"/>
    <w:rsid w:val="001051E1"/>
    <w:rsid w:val="00106033"/>
    <w:rsid w:val="001066D0"/>
    <w:rsid w:val="00106979"/>
    <w:rsid w:val="001069F2"/>
    <w:rsid w:val="00106FA6"/>
    <w:rsid w:val="0010735A"/>
    <w:rsid w:val="0010740A"/>
    <w:rsid w:val="00107544"/>
    <w:rsid w:val="00107B35"/>
    <w:rsid w:val="00107D86"/>
    <w:rsid w:val="00110546"/>
    <w:rsid w:val="00110CF5"/>
    <w:rsid w:val="00111254"/>
    <w:rsid w:val="00111649"/>
    <w:rsid w:val="00111C88"/>
    <w:rsid w:val="00111D8D"/>
    <w:rsid w:val="00112168"/>
    <w:rsid w:val="0011291D"/>
    <w:rsid w:val="00113052"/>
    <w:rsid w:val="00113483"/>
    <w:rsid w:val="00113C34"/>
    <w:rsid w:val="00114C78"/>
    <w:rsid w:val="00115559"/>
    <w:rsid w:val="001156FD"/>
    <w:rsid w:val="00115914"/>
    <w:rsid w:val="0011613A"/>
    <w:rsid w:val="0012074A"/>
    <w:rsid w:val="001208ED"/>
    <w:rsid w:val="00120FEC"/>
    <w:rsid w:val="0012104C"/>
    <w:rsid w:val="001213C3"/>
    <w:rsid w:val="00121512"/>
    <w:rsid w:val="00121DC1"/>
    <w:rsid w:val="00122149"/>
    <w:rsid w:val="00122A32"/>
    <w:rsid w:val="001238C8"/>
    <w:rsid w:val="00123B7A"/>
    <w:rsid w:val="00124262"/>
    <w:rsid w:val="00124447"/>
    <w:rsid w:val="00124498"/>
    <w:rsid w:val="001254B9"/>
    <w:rsid w:val="00125574"/>
    <w:rsid w:val="00125831"/>
    <w:rsid w:val="00126176"/>
    <w:rsid w:val="001261D5"/>
    <w:rsid w:val="0012632F"/>
    <w:rsid w:val="00126595"/>
    <w:rsid w:val="001269BC"/>
    <w:rsid w:val="00126B38"/>
    <w:rsid w:val="00126C4F"/>
    <w:rsid w:val="00126E86"/>
    <w:rsid w:val="00127B76"/>
    <w:rsid w:val="0013031B"/>
    <w:rsid w:val="00131012"/>
    <w:rsid w:val="00131133"/>
    <w:rsid w:val="00131430"/>
    <w:rsid w:val="0013153B"/>
    <w:rsid w:val="0013159B"/>
    <w:rsid w:val="001316F0"/>
    <w:rsid w:val="00132649"/>
    <w:rsid w:val="00132E44"/>
    <w:rsid w:val="00132FBB"/>
    <w:rsid w:val="0013303D"/>
    <w:rsid w:val="001334BC"/>
    <w:rsid w:val="00133647"/>
    <w:rsid w:val="001337D7"/>
    <w:rsid w:val="001344AA"/>
    <w:rsid w:val="0013463B"/>
    <w:rsid w:val="001346CD"/>
    <w:rsid w:val="00134BE8"/>
    <w:rsid w:val="00135C63"/>
    <w:rsid w:val="00135E88"/>
    <w:rsid w:val="001367AC"/>
    <w:rsid w:val="001368F3"/>
    <w:rsid w:val="00136F92"/>
    <w:rsid w:val="001375AE"/>
    <w:rsid w:val="001378B2"/>
    <w:rsid w:val="00137960"/>
    <w:rsid w:val="00137DDC"/>
    <w:rsid w:val="00141274"/>
    <w:rsid w:val="001417C1"/>
    <w:rsid w:val="00141BA9"/>
    <w:rsid w:val="00141FD8"/>
    <w:rsid w:val="0014204A"/>
    <w:rsid w:val="00142333"/>
    <w:rsid w:val="00142344"/>
    <w:rsid w:val="0014241E"/>
    <w:rsid w:val="0014309C"/>
    <w:rsid w:val="0014335C"/>
    <w:rsid w:val="00143DF2"/>
    <w:rsid w:val="0014422E"/>
    <w:rsid w:val="001442A8"/>
    <w:rsid w:val="00144644"/>
    <w:rsid w:val="00144677"/>
    <w:rsid w:val="00144944"/>
    <w:rsid w:val="001459E0"/>
    <w:rsid w:val="00146525"/>
    <w:rsid w:val="0014661D"/>
    <w:rsid w:val="00146954"/>
    <w:rsid w:val="00146F90"/>
    <w:rsid w:val="001475BC"/>
    <w:rsid w:val="001479B7"/>
    <w:rsid w:val="00147A8E"/>
    <w:rsid w:val="00147DD1"/>
    <w:rsid w:val="001507B7"/>
    <w:rsid w:val="0015140D"/>
    <w:rsid w:val="001518EC"/>
    <w:rsid w:val="0015193F"/>
    <w:rsid w:val="00152153"/>
    <w:rsid w:val="001522F9"/>
    <w:rsid w:val="00153BCB"/>
    <w:rsid w:val="00154070"/>
    <w:rsid w:val="00154249"/>
    <w:rsid w:val="0015459A"/>
    <w:rsid w:val="00154632"/>
    <w:rsid w:val="00154B50"/>
    <w:rsid w:val="00154E73"/>
    <w:rsid w:val="00155DF9"/>
    <w:rsid w:val="00155E78"/>
    <w:rsid w:val="001563F7"/>
    <w:rsid w:val="0015659A"/>
    <w:rsid w:val="001570F2"/>
    <w:rsid w:val="0015710D"/>
    <w:rsid w:val="00157245"/>
    <w:rsid w:val="00157D52"/>
    <w:rsid w:val="00160B75"/>
    <w:rsid w:val="00161063"/>
    <w:rsid w:val="00161591"/>
    <w:rsid w:val="00162062"/>
    <w:rsid w:val="00162AFC"/>
    <w:rsid w:val="0016302A"/>
    <w:rsid w:val="00163221"/>
    <w:rsid w:val="001642C4"/>
    <w:rsid w:val="0016459B"/>
    <w:rsid w:val="001645A6"/>
    <w:rsid w:val="0016492C"/>
    <w:rsid w:val="00165634"/>
    <w:rsid w:val="001656F9"/>
    <w:rsid w:val="00165F71"/>
    <w:rsid w:val="00166134"/>
    <w:rsid w:val="001669B9"/>
    <w:rsid w:val="00167AB2"/>
    <w:rsid w:val="00167B79"/>
    <w:rsid w:val="001700FA"/>
    <w:rsid w:val="001709A6"/>
    <w:rsid w:val="00171726"/>
    <w:rsid w:val="00171748"/>
    <w:rsid w:val="0017237A"/>
    <w:rsid w:val="001735E7"/>
    <w:rsid w:val="001735F6"/>
    <w:rsid w:val="00174111"/>
    <w:rsid w:val="00174549"/>
    <w:rsid w:val="00174A2A"/>
    <w:rsid w:val="00174AD2"/>
    <w:rsid w:val="00175A39"/>
    <w:rsid w:val="00175D08"/>
    <w:rsid w:val="0017652A"/>
    <w:rsid w:val="00176B83"/>
    <w:rsid w:val="00176BBC"/>
    <w:rsid w:val="00176DA7"/>
    <w:rsid w:val="00176E92"/>
    <w:rsid w:val="00177453"/>
    <w:rsid w:val="0017749E"/>
    <w:rsid w:val="00177DC4"/>
    <w:rsid w:val="0018074B"/>
    <w:rsid w:val="00181516"/>
    <w:rsid w:val="00181B6C"/>
    <w:rsid w:val="0018220F"/>
    <w:rsid w:val="001839F4"/>
    <w:rsid w:val="00183BD8"/>
    <w:rsid w:val="00183FD9"/>
    <w:rsid w:val="0018483E"/>
    <w:rsid w:val="00184930"/>
    <w:rsid w:val="00184B24"/>
    <w:rsid w:val="00184FD5"/>
    <w:rsid w:val="0018567F"/>
    <w:rsid w:val="00185AB7"/>
    <w:rsid w:val="00186630"/>
    <w:rsid w:val="00186B2E"/>
    <w:rsid w:val="00186F29"/>
    <w:rsid w:val="001904D4"/>
    <w:rsid w:val="001919DD"/>
    <w:rsid w:val="001921A1"/>
    <w:rsid w:val="00192394"/>
    <w:rsid w:val="001932FE"/>
    <w:rsid w:val="00193C36"/>
    <w:rsid w:val="00195332"/>
    <w:rsid w:val="00195FED"/>
    <w:rsid w:val="00196B8D"/>
    <w:rsid w:val="00197121"/>
    <w:rsid w:val="001975CF"/>
    <w:rsid w:val="00197947"/>
    <w:rsid w:val="00197C5B"/>
    <w:rsid w:val="00197E6B"/>
    <w:rsid w:val="001A0051"/>
    <w:rsid w:val="001A0464"/>
    <w:rsid w:val="001A07D8"/>
    <w:rsid w:val="001A0CB8"/>
    <w:rsid w:val="001A1C4A"/>
    <w:rsid w:val="001A2E9F"/>
    <w:rsid w:val="001A3277"/>
    <w:rsid w:val="001A37BF"/>
    <w:rsid w:val="001A3F21"/>
    <w:rsid w:val="001A3F9A"/>
    <w:rsid w:val="001A4231"/>
    <w:rsid w:val="001A484E"/>
    <w:rsid w:val="001A565C"/>
    <w:rsid w:val="001A5924"/>
    <w:rsid w:val="001A626A"/>
    <w:rsid w:val="001A6296"/>
    <w:rsid w:val="001A62E3"/>
    <w:rsid w:val="001A64BF"/>
    <w:rsid w:val="001A7EE1"/>
    <w:rsid w:val="001B01C0"/>
    <w:rsid w:val="001B01D3"/>
    <w:rsid w:val="001B02E2"/>
    <w:rsid w:val="001B0728"/>
    <w:rsid w:val="001B11A3"/>
    <w:rsid w:val="001B158C"/>
    <w:rsid w:val="001B20D4"/>
    <w:rsid w:val="001B24F3"/>
    <w:rsid w:val="001B2971"/>
    <w:rsid w:val="001B2CE4"/>
    <w:rsid w:val="001B2D80"/>
    <w:rsid w:val="001B2DDF"/>
    <w:rsid w:val="001B34B3"/>
    <w:rsid w:val="001B39B6"/>
    <w:rsid w:val="001B46C2"/>
    <w:rsid w:val="001B4A67"/>
    <w:rsid w:val="001B5003"/>
    <w:rsid w:val="001B50F6"/>
    <w:rsid w:val="001B51D3"/>
    <w:rsid w:val="001B6545"/>
    <w:rsid w:val="001B72C2"/>
    <w:rsid w:val="001C0964"/>
    <w:rsid w:val="001C1F5E"/>
    <w:rsid w:val="001C21B4"/>
    <w:rsid w:val="001C24A9"/>
    <w:rsid w:val="001C27E7"/>
    <w:rsid w:val="001C28EC"/>
    <w:rsid w:val="001C2AE3"/>
    <w:rsid w:val="001C2C33"/>
    <w:rsid w:val="001C3201"/>
    <w:rsid w:val="001C37DC"/>
    <w:rsid w:val="001C4670"/>
    <w:rsid w:val="001C48A6"/>
    <w:rsid w:val="001C50DA"/>
    <w:rsid w:val="001C5181"/>
    <w:rsid w:val="001C6397"/>
    <w:rsid w:val="001C67A6"/>
    <w:rsid w:val="001C71AD"/>
    <w:rsid w:val="001C7271"/>
    <w:rsid w:val="001C77B5"/>
    <w:rsid w:val="001C7DE8"/>
    <w:rsid w:val="001D071E"/>
    <w:rsid w:val="001D0AA0"/>
    <w:rsid w:val="001D0CBA"/>
    <w:rsid w:val="001D22C7"/>
    <w:rsid w:val="001D247E"/>
    <w:rsid w:val="001D27B4"/>
    <w:rsid w:val="001D28CC"/>
    <w:rsid w:val="001D2C5B"/>
    <w:rsid w:val="001D2E51"/>
    <w:rsid w:val="001D3A7A"/>
    <w:rsid w:val="001D421C"/>
    <w:rsid w:val="001D48A6"/>
    <w:rsid w:val="001D4994"/>
    <w:rsid w:val="001D4B97"/>
    <w:rsid w:val="001D5165"/>
    <w:rsid w:val="001D5206"/>
    <w:rsid w:val="001D5509"/>
    <w:rsid w:val="001D581D"/>
    <w:rsid w:val="001D655F"/>
    <w:rsid w:val="001D6801"/>
    <w:rsid w:val="001D7202"/>
    <w:rsid w:val="001D7615"/>
    <w:rsid w:val="001D78B2"/>
    <w:rsid w:val="001E024E"/>
    <w:rsid w:val="001E0B6A"/>
    <w:rsid w:val="001E1005"/>
    <w:rsid w:val="001E159B"/>
    <w:rsid w:val="001E1633"/>
    <w:rsid w:val="001E21EF"/>
    <w:rsid w:val="001E238D"/>
    <w:rsid w:val="001E26D8"/>
    <w:rsid w:val="001E2ED1"/>
    <w:rsid w:val="001E3017"/>
    <w:rsid w:val="001E31E2"/>
    <w:rsid w:val="001E36E0"/>
    <w:rsid w:val="001E41AD"/>
    <w:rsid w:val="001E49B4"/>
    <w:rsid w:val="001E4C77"/>
    <w:rsid w:val="001E4FF9"/>
    <w:rsid w:val="001E555F"/>
    <w:rsid w:val="001E5E49"/>
    <w:rsid w:val="001E7583"/>
    <w:rsid w:val="001F02F4"/>
    <w:rsid w:val="001F0838"/>
    <w:rsid w:val="001F09CA"/>
    <w:rsid w:val="001F0AAC"/>
    <w:rsid w:val="001F0ED6"/>
    <w:rsid w:val="001F135C"/>
    <w:rsid w:val="001F1F13"/>
    <w:rsid w:val="001F23A6"/>
    <w:rsid w:val="001F2858"/>
    <w:rsid w:val="001F29C5"/>
    <w:rsid w:val="001F2C54"/>
    <w:rsid w:val="001F3553"/>
    <w:rsid w:val="001F378C"/>
    <w:rsid w:val="001F4768"/>
    <w:rsid w:val="001F4E5C"/>
    <w:rsid w:val="001F51BB"/>
    <w:rsid w:val="001F524D"/>
    <w:rsid w:val="001F5C82"/>
    <w:rsid w:val="001F62D7"/>
    <w:rsid w:val="001F64E3"/>
    <w:rsid w:val="001F6C91"/>
    <w:rsid w:val="001F71A4"/>
    <w:rsid w:val="001F782B"/>
    <w:rsid w:val="0020055E"/>
    <w:rsid w:val="00200D15"/>
    <w:rsid w:val="002020C3"/>
    <w:rsid w:val="002027EA"/>
    <w:rsid w:val="002038D3"/>
    <w:rsid w:val="00203C5C"/>
    <w:rsid w:val="002051CC"/>
    <w:rsid w:val="002052E3"/>
    <w:rsid w:val="00205662"/>
    <w:rsid w:val="002056FE"/>
    <w:rsid w:val="00205756"/>
    <w:rsid w:val="0020635A"/>
    <w:rsid w:val="00206859"/>
    <w:rsid w:val="00206932"/>
    <w:rsid w:val="00207B2D"/>
    <w:rsid w:val="0021119A"/>
    <w:rsid w:val="0021120A"/>
    <w:rsid w:val="00211614"/>
    <w:rsid w:val="002117E0"/>
    <w:rsid w:val="00211A29"/>
    <w:rsid w:val="00211D9E"/>
    <w:rsid w:val="00211DE7"/>
    <w:rsid w:val="002122B6"/>
    <w:rsid w:val="00212C55"/>
    <w:rsid w:val="00212CF8"/>
    <w:rsid w:val="00213F70"/>
    <w:rsid w:val="00215282"/>
    <w:rsid w:val="002154FC"/>
    <w:rsid w:val="0021557B"/>
    <w:rsid w:val="002158DF"/>
    <w:rsid w:val="00215C25"/>
    <w:rsid w:val="00216677"/>
    <w:rsid w:val="00217019"/>
    <w:rsid w:val="00217074"/>
    <w:rsid w:val="00217439"/>
    <w:rsid w:val="00217821"/>
    <w:rsid w:val="0022000D"/>
    <w:rsid w:val="002202A2"/>
    <w:rsid w:val="00220DBE"/>
    <w:rsid w:val="00220FE6"/>
    <w:rsid w:val="0022103E"/>
    <w:rsid w:val="0022148B"/>
    <w:rsid w:val="002215BC"/>
    <w:rsid w:val="00221629"/>
    <w:rsid w:val="002216C0"/>
    <w:rsid w:val="00221B5E"/>
    <w:rsid w:val="00222513"/>
    <w:rsid w:val="00222754"/>
    <w:rsid w:val="00222D0C"/>
    <w:rsid w:val="002231A8"/>
    <w:rsid w:val="002232A7"/>
    <w:rsid w:val="002234EC"/>
    <w:rsid w:val="0022351F"/>
    <w:rsid w:val="00223701"/>
    <w:rsid w:val="00223AD3"/>
    <w:rsid w:val="00223ECB"/>
    <w:rsid w:val="0022444D"/>
    <w:rsid w:val="0022447C"/>
    <w:rsid w:val="00224DEA"/>
    <w:rsid w:val="002251B4"/>
    <w:rsid w:val="00225278"/>
    <w:rsid w:val="00225EA7"/>
    <w:rsid w:val="002262B7"/>
    <w:rsid w:val="00226CC0"/>
    <w:rsid w:val="00227D80"/>
    <w:rsid w:val="00230068"/>
    <w:rsid w:val="00231373"/>
    <w:rsid w:val="0023223C"/>
    <w:rsid w:val="00232382"/>
    <w:rsid w:val="002328AB"/>
    <w:rsid w:val="002334E2"/>
    <w:rsid w:val="0023381F"/>
    <w:rsid w:val="002340B5"/>
    <w:rsid w:val="00235017"/>
    <w:rsid w:val="00235083"/>
    <w:rsid w:val="002350A5"/>
    <w:rsid w:val="0023517E"/>
    <w:rsid w:val="002351E3"/>
    <w:rsid w:val="00235282"/>
    <w:rsid w:val="00235641"/>
    <w:rsid w:val="00236ADA"/>
    <w:rsid w:val="00236AFA"/>
    <w:rsid w:val="00240F83"/>
    <w:rsid w:val="00241244"/>
    <w:rsid w:val="00241BD1"/>
    <w:rsid w:val="00241DDA"/>
    <w:rsid w:val="002422CC"/>
    <w:rsid w:val="00242F6E"/>
    <w:rsid w:val="00242FB4"/>
    <w:rsid w:val="00244291"/>
    <w:rsid w:val="002445A7"/>
    <w:rsid w:val="00244884"/>
    <w:rsid w:val="00244BBB"/>
    <w:rsid w:val="00244FC2"/>
    <w:rsid w:val="002458C8"/>
    <w:rsid w:val="00245C82"/>
    <w:rsid w:val="002469AC"/>
    <w:rsid w:val="002473BD"/>
    <w:rsid w:val="0024741A"/>
    <w:rsid w:val="002479FF"/>
    <w:rsid w:val="00247D54"/>
    <w:rsid w:val="00250138"/>
    <w:rsid w:val="00250C1F"/>
    <w:rsid w:val="00251A28"/>
    <w:rsid w:val="0025299B"/>
    <w:rsid w:val="00252F4D"/>
    <w:rsid w:val="00253A94"/>
    <w:rsid w:val="00255C64"/>
    <w:rsid w:val="00255D33"/>
    <w:rsid w:val="002561B8"/>
    <w:rsid w:val="0025771C"/>
    <w:rsid w:val="00257852"/>
    <w:rsid w:val="00257986"/>
    <w:rsid w:val="002602CF"/>
    <w:rsid w:val="00260730"/>
    <w:rsid w:val="00260817"/>
    <w:rsid w:val="00260D93"/>
    <w:rsid w:val="002618BA"/>
    <w:rsid w:val="00261CCF"/>
    <w:rsid w:val="002622FF"/>
    <w:rsid w:val="00262784"/>
    <w:rsid w:val="00262CE3"/>
    <w:rsid w:val="00262DFE"/>
    <w:rsid w:val="002630DB"/>
    <w:rsid w:val="0026330B"/>
    <w:rsid w:val="00263374"/>
    <w:rsid w:val="002634C5"/>
    <w:rsid w:val="00264083"/>
    <w:rsid w:val="00264225"/>
    <w:rsid w:val="00264D80"/>
    <w:rsid w:val="00264FC1"/>
    <w:rsid w:val="002656F7"/>
    <w:rsid w:val="002656FF"/>
    <w:rsid w:val="002659F4"/>
    <w:rsid w:val="00265B0B"/>
    <w:rsid w:val="00266CC2"/>
    <w:rsid w:val="00266F87"/>
    <w:rsid w:val="00267161"/>
    <w:rsid w:val="002677E8"/>
    <w:rsid w:val="002678B6"/>
    <w:rsid w:val="00267E3E"/>
    <w:rsid w:val="00270117"/>
    <w:rsid w:val="00271231"/>
    <w:rsid w:val="00271397"/>
    <w:rsid w:val="00271A9F"/>
    <w:rsid w:val="00272223"/>
    <w:rsid w:val="0027257B"/>
    <w:rsid w:val="002728F5"/>
    <w:rsid w:val="002731D3"/>
    <w:rsid w:val="002739C7"/>
    <w:rsid w:val="00273CA8"/>
    <w:rsid w:val="0027468C"/>
    <w:rsid w:val="002752F3"/>
    <w:rsid w:val="002758FA"/>
    <w:rsid w:val="00275D06"/>
    <w:rsid w:val="0027699F"/>
    <w:rsid w:val="00277E1D"/>
    <w:rsid w:val="00277E9E"/>
    <w:rsid w:val="002800A8"/>
    <w:rsid w:val="002800E7"/>
    <w:rsid w:val="002805E7"/>
    <w:rsid w:val="00280CCE"/>
    <w:rsid w:val="00281089"/>
    <w:rsid w:val="002813F6"/>
    <w:rsid w:val="00281535"/>
    <w:rsid w:val="002815E2"/>
    <w:rsid w:val="00281A81"/>
    <w:rsid w:val="00283FEF"/>
    <w:rsid w:val="0028410D"/>
    <w:rsid w:val="00284A5E"/>
    <w:rsid w:val="00284EF3"/>
    <w:rsid w:val="00285DDB"/>
    <w:rsid w:val="0028601E"/>
    <w:rsid w:val="0028604A"/>
    <w:rsid w:val="0028662F"/>
    <w:rsid w:val="00286638"/>
    <w:rsid w:val="00286D5D"/>
    <w:rsid w:val="002871DF"/>
    <w:rsid w:val="00287638"/>
    <w:rsid w:val="002876AB"/>
    <w:rsid w:val="0028781D"/>
    <w:rsid w:val="0028793B"/>
    <w:rsid w:val="00287BE4"/>
    <w:rsid w:val="0029024F"/>
    <w:rsid w:val="002906AE"/>
    <w:rsid w:val="00290790"/>
    <w:rsid w:val="00290881"/>
    <w:rsid w:val="00290BE5"/>
    <w:rsid w:val="00291153"/>
    <w:rsid w:val="00291234"/>
    <w:rsid w:val="0029143B"/>
    <w:rsid w:val="002915C2"/>
    <w:rsid w:val="00291975"/>
    <w:rsid w:val="00292622"/>
    <w:rsid w:val="002929B8"/>
    <w:rsid w:val="002942CD"/>
    <w:rsid w:val="0029434E"/>
    <w:rsid w:val="0029548B"/>
    <w:rsid w:val="002954A7"/>
    <w:rsid w:val="0029551E"/>
    <w:rsid w:val="0029572F"/>
    <w:rsid w:val="00296642"/>
    <w:rsid w:val="00296C6B"/>
    <w:rsid w:val="00297657"/>
    <w:rsid w:val="0029774D"/>
    <w:rsid w:val="002978E1"/>
    <w:rsid w:val="002A070B"/>
    <w:rsid w:val="002A0C6A"/>
    <w:rsid w:val="002A0EC1"/>
    <w:rsid w:val="002A0F12"/>
    <w:rsid w:val="002A0F33"/>
    <w:rsid w:val="002A0FFC"/>
    <w:rsid w:val="002A1649"/>
    <w:rsid w:val="002A1CBF"/>
    <w:rsid w:val="002A228E"/>
    <w:rsid w:val="002A242A"/>
    <w:rsid w:val="002A359E"/>
    <w:rsid w:val="002A3C6B"/>
    <w:rsid w:val="002A42C5"/>
    <w:rsid w:val="002A4BF9"/>
    <w:rsid w:val="002A51A1"/>
    <w:rsid w:val="002A5BEB"/>
    <w:rsid w:val="002A5CDB"/>
    <w:rsid w:val="002A625D"/>
    <w:rsid w:val="002A62A9"/>
    <w:rsid w:val="002A696C"/>
    <w:rsid w:val="002A6C40"/>
    <w:rsid w:val="002A6C49"/>
    <w:rsid w:val="002A7778"/>
    <w:rsid w:val="002A7B21"/>
    <w:rsid w:val="002A7FBD"/>
    <w:rsid w:val="002B0238"/>
    <w:rsid w:val="002B0250"/>
    <w:rsid w:val="002B054E"/>
    <w:rsid w:val="002B144D"/>
    <w:rsid w:val="002B199B"/>
    <w:rsid w:val="002B205A"/>
    <w:rsid w:val="002B2C8C"/>
    <w:rsid w:val="002B330F"/>
    <w:rsid w:val="002B3381"/>
    <w:rsid w:val="002B4356"/>
    <w:rsid w:val="002B5AA0"/>
    <w:rsid w:val="002B5CF4"/>
    <w:rsid w:val="002B6218"/>
    <w:rsid w:val="002B67CE"/>
    <w:rsid w:val="002B698D"/>
    <w:rsid w:val="002B70E4"/>
    <w:rsid w:val="002B74DA"/>
    <w:rsid w:val="002B7632"/>
    <w:rsid w:val="002B7E62"/>
    <w:rsid w:val="002B7EF0"/>
    <w:rsid w:val="002C06F2"/>
    <w:rsid w:val="002C0813"/>
    <w:rsid w:val="002C0B48"/>
    <w:rsid w:val="002C129F"/>
    <w:rsid w:val="002C1795"/>
    <w:rsid w:val="002C18C9"/>
    <w:rsid w:val="002C23A8"/>
    <w:rsid w:val="002C2555"/>
    <w:rsid w:val="002C2DEF"/>
    <w:rsid w:val="002C3B06"/>
    <w:rsid w:val="002C3FD0"/>
    <w:rsid w:val="002C496A"/>
    <w:rsid w:val="002C4986"/>
    <w:rsid w:val="002C4B3F"/>
    <w:rsid w:val="002C5B7E"/>
    <w:rsid w:val="002C6062"/>
    <w:rsid w:val="002C67F5"/>
    <w:rsid w:val="002C6D3C"/>
    <w:rsid w:val="002C6E90"/>
    <w:rsid w:val="002C78D1"/>
    <w:rsid w:val="002D0910"/>
    <w:rsid w:val="002D09EB"/>
    <w:rsid w:val="002D0F13"/>
    <w:rsid w:val="002D118F"/>
    <w:rsid w:val="002D17F7"/>
    <w:rsid w:val="002D195B"/>
    <w:rsid w:val="002D1C57"/>
    <w:rsid w:val="002D22ED"/>
    <w:rsid w:val="002D2451"/>
    <w:rsid w:val="002D2A31"/>
    <w:rsid w:val="002D3378"/>
    <w:rsid w:val="002D3ACC"/>
    <w:rsid w:val="002D3BFC"/>
    <w:rsid w:val="002D4314"/>
    <w:rsid w:val="002D452A"/>
    <w:rsid w:val="002D59EA"/>
    <w:rsid w:val="002D5E13"/>
    <w:rsid w:val="002D6CD1"/>
    <w:rsid w:val="002D6DCB"/>
    <w:rsid w:val="002D6F69"/>
    <w:rsid w:val="002D709A"/>
    <w:rsid w:val="002D7A28"/>
    <w:rsid w:val="002D7B1B"/>
    <w:rsid w:val="002D7BAC"/>
    <w:rsid w:val="002E0904"/>
    <w:rsid w:val="002E1A5A"/>
    <w:rsid w:val="002E1A64"/>
    <w:rsid w:val="002E1B01"/>
    <w:rsid w:val="002E1D2F"/>
    <w:rsid w:val="002E361E"/>
    <w:rsid w:val="002E4298"/>
    <w:rsid w:val="002E4EEB"/>
    <w:rsid w:val="002E58E5"/>
    <w:rsid w:val="002E5B93"/>
    <w:rsid w:val="002E6629"/>
    <w:rsid w:val="002E6B8D"/>
    <w:rsid w:val="002E6E3D"/>
    <w:rsid w:val="002E6F1C"/>
    <w:rsid w:val="002E7118"/>
    <w:rsid w:val="002F017E"/>
    <w:rsid w:val="002F0877"/>
    <w:rsid w:val="002F0E4A"/>
    <w:rsid w:val="002F117D"/>
    <w:rsid w:val="002F1E93"/>
    <w:rsid w:val="002F1F96"/>
    <w:rsid w:val="002F1FEC"/>
    <w:rsid w:val="002F42BE"/>
    <w:rsid w:val="002F4406"/>
    <w:rsid w:val="002F45B8"/>
    <w:rsid w:val="002F478E"/>
    <w:rsid w:val="002F4A05"/>
    <w:rsid w:val="002F537F"/>
    <w:rsid w:val="002F60F1"/>
    <w:rsid w:val="002F6991"/>
    <w:rsid w:val="002F6C90"/>
    <w:rsid w:val="002F6D26"/>
    <w:rsid w:val="002F6DA8"/>
    <w:rsid w:val="002F739E"/>
    <w:rsid w:val="002F7A9D"/>
    <w:rsid w:val="002F7B0E"/>
    <w:rsid w:val="003003D1"/>
    <w:rsid w:val="00300657"/>
    <w:rsid w:val="003009C9"/>
    <w:rsid w:val="00301E62"/>
    <w:rsid w:val="003023B9"/>
    <w:rsid w:val="003032A7"/>
    <w:rsid w:val="00303369"/>
    <w:rsid w:val="003033FC"/>
    <w:rsid w:val="003037D2"/>
    <w:rsid w:val="003046B3"/>
    <w:rsid w:val="003048A8"/>
    <w:rsid w:val="00304B45"/>
    <w:rsid w:val="00304F50"/>
    <w:rsid w:val="0030590C"/>
    <w:rsid w:val="00306096"/>
    <w:rsid w:val="0030614C"/>
    <w:rsid w:val="00306BC9"/>
    <w:rsid w:val="003076F5"/>
    <w:rsid w:val="003102FA"/>
    <w:rsid w:val="00310321"/>
    <w:rsid w:val="0031103F"/>
    <w:rsid w:val="003113CB"/>
    <w:rsid w:val="00311904"/>
    <w:rsid w:val="003119D9"/>
    <w:rsid w:val="00311C00"/>
    <w:rsid w:val="003121F4"/>
    <w:rsid w:val="003132FC"/>
    <w:rsid w:val="003136CE"/>
    <w:rsid w:val="00313922"/>
    <w:rsid w:val="00313FF0"/>
    <w:rsid w:val="003144F1"/>
    <w:rsid w:val="003146F6"/>
    <w:rsid w:val="00314757"/>
    <w:rsid w:val="0031497C"/>
    <w:rsid w:val="00314FED"/>
    <w:rsid w:val="00315427"/>
    <w:rsid w:val="0031547E"/>
    <w:rsid w:val="00315737"/>
    <w:rsid w:val="00315ACA"/>
    <w:rsid w:val="003162C2"/>
    <w:rsid w:val="00316A28"/>
    <w:rsid w:val="00316A7F"/>
    <w:rsid w:val="00316EBD"/>
    <w:rsid w:val="00317276"/>
    <w:rsid w:val="00317301"/>
    <w:rsid w:val="00317415"/>
    <w:rsid w:val="003178FE"/>
    <w:rsid w:val="003204E1"/>
    <w:rsid w:val="00321242"/>
    <w:rsid w:val="00321A6D"/>
    <w:rsid w:val="00321E4C"/>
    <w:rsid w:val="00322D09"/>
    <w:rsid w:val="003242CC"/>
    <w:rsid w:val="0032493A"/>
    <w:rsid w:val="00324CE9"/>
    <w:rsid w:val="00326A73"/>
    <w:rsid w:val="003270E7"/>
    <w:rsid w:val="0032722D"/>
    <w:rsid w:val="0032750F"/>
    <w:rsid w:val="00330533"/>
    <w:rsid w:val="0033164A"/>
    <w:rsid w:val="00331A3B"/>
    <w:rsid w:val="00332042"/>
    <w:rsid w:val="00333C32"/>
    <w:rsid w:val="00334AA3"/>
    <w:rsid w:val="00334D08"/>
    <w:rsid w:val="0033571F"/>
    <w:rsid w:val="00335A90"/>
    <w:rsid w:val="00335D48"/>
    <w:rsid w:val="003361EA"/>
    <w:rsid w:val="0033697E"/>
    <w:rsid w:val="00336D31"/>
    <w:rsid w:val="00337C48"/>
    <w:rsid w:val="003401EF"/>
    <w:rsid w:val="0034066F"/>
    <w:rsid w:val="00340BDF"/>
    <w:rsid w:val="0034143D"/>
    <w:rsid w:val="0034149D"/>
    <w:rsid w:val="003415D8"/>
    <w:rsid w:val="00341731"/>
    <w:rsid w:val="0034251D"/>
    <w:rsid w:val="00342933"/>
    <w:rsid w:val="00342A3D"/>
    <w:rsid w:val="00342D6A"/>
    <w:rsid w:val="003430D4"/>
    <w:rsid w:val="003432F8"/>
    <w:rsid w:val="0034340B"/>
    <w:rsid w:val="00343624"/>
    <w:rsid w:val="00343803"/>
    <w:rsid w:val="00344E05"/>
    <w:rsid w:val="00345176"/>
    <w:rsid w:val="0034549F"/>
    <w:rsid w:val="003455A8"/>
    <w:rsid w:val="003457AC"/>
    <w:rsid w:val="00345C1C"/>
    <w:rsid w:val="00347DE2"/>
    <w:rsid w:val="00347E69"/>
    <w:rsid w:val="003503BA"/>
    <w:rsid w:val="00351848"/>
    <w:rsid w:val="003518BD"/>
    <w:rsid w:val="00351BC2"/>
    <w:rsid w:val="00351C17"/>
    <w:rsid w:val="00351DED"/>
    <w:rsid w:val="00352A21"/>
    <w:rsid w:val="00353023"/>
    <w:rsid w:val="003534D2"/>
    <w:rsid w:val="00353B6E"/>
    <w:rsid w:val="00354417"/>
    <w:rsid w:val="003544D9"/>
    <w:rsid w:val="003546EB"/>
    <w:rsid w:val="00354E6D"/>
    <w:rsid w:val="00354F93"/>
    <w:rsid w:val="003550E7"/>
    <w:rsid w:val="0035510B"/>
    <w:rsid w:val="003555F7"/>
    <w:rsid w:val="0035566A"/>
    <w:rsid w:val="00355D19"/>
    <w:rsid w:val="003562EE"/>
    <w:rsid w:val="00357523"/>
    <w:rsid w:val="00357815"/>
    <w:rsid w:val="00357B7C"/>
    <w:rsid w:val="00360356"/>
    <w:rsid w:val="00360593"/>
    <w:rsid w:val="00360634"/>
    <w:rsid w:val="00360955"/>
    <w:rsid w:val="003623EE"/>
    <w:rsid w:val="00362C54"/>
    <w:rsid w:val="00362FA0"/>
    <w:rsid w:val="00363E8F"/>
    <w:rsid w:val="0036403D"/>
    <w:rsid w:val="00364AAB"/>
    <w:rsid w:val="003655DE"/>
    <w:rsid w:val="0036587C"/>
    <w:rsid w:val="00365A61"/>
    <w:rsid w:val="00365AD8"/>
    <w:rsid w:val="00365B9A"/>
    <w:rsid w:val="00365FDC"/>
    <w:rsid w:val="003660A1"/>
    <w:rsid w:val="0036621A"/>
    <w:rsid w:val="003662F4"/>
    <w:rsid w:val="00367638"/>
    <w:rsid w:val="00370725"/>
    <w:rsid w:val="003707F5"/>
    <w:rsid w:val="00371202"/>
    <w:rsid w:val="003712C6"/>
    <w:rsid w:val="003717EA"/>
    <w:rsid w:val="00371E62"/>
    <w:rsid w:val="00372559"/>
    <w:rsid w:val="00372B51"/>
    <w:rsid w:val="00373756"/>
    <w:rsid w:val="00373B00"/>
    <w:rsid w:val="00373FF8"/>
    <w:rsid w:val="00374AE5"/>
    <w:rsid w:val="00374F69"/>
    <w:rsid w:val="00375B31"/>
    <w:rsid w:val="00375D82"/>
    <w:rsid w:val="00375EE9"/>
    <w:rsid w:val="0037619E"/>
    <w:rsid w:val="00376FA9"/>
    <w:rsid w:val="00377DAC"/>
    <w:rsid w:val="003800A9"/>
    <w:rsid w:val="00380A1A"/>
    <w:rsid w:val="00380ACF"/>
    <w:rsid w:val="00380D7E"/>
    <w:rsid w:val="00380F2E"/>
    <w:rsid w:val="00381565"/>
    <w:rsid w:val="003823D2"/>
    <w:rsid w:val="0038279A"/>
    <w:rsid w:val="0038300D"/>
    <w:rsid w:val="0038347B"/>
    <w:rsid w:val="00383704"/>
    <w:rsid w:val="00383875"/>
    <w:rsid w:val="00383D80"/>
    <w:rsid w:val="00383DFD"/>
    <w:rsid w:val="00383EA6"/>
    <w:rsid w:val="00383F39"/>
    <w:rsid w:val="0038479B"/>
    <w:rsid w:val="00384FAA"/>
    <w:rsid w:val="00385201"/>
    <w:rsid w:val="003855D6"/>
    <w:rsid w:val="003858B2"/>
    <w:rsid w:val="00385A99"/>
    <w:rsid w:val="00386598"/>
    <w:rsid w:val="00386B17"/>
    <w:rsid w:val="00386B48"/>
    <w:rsid w:val="0038754C"/>
    <w:rsid w:val="003903CA"/>
    <w:rsid w:val="0039053A"/>
    <w:rsid w:val="003907AD"/>
    <w:rsid w:val="00391060"/>
    <w:rsid w:val="0039239C"/>
    <w:rsid w:val="00392803"/>
    <w:rsid w:val="00393679"/>
    <w:rsid w:val="0039392B"/>
    <w:rsid w:val="00393A7E"/>
    <w:rsid w:val="00393E4F"/>
    <w:rsid w:val="00394579"/>
    <w:rsid w:val="00394A6F"/>
    <w:rsid w:val="00394B85"/>
    <w:rsid w:val="00394C6B"/>
    <w:rsid w:val="00395184"/>
    <w:rsid w:val="00395E6E"/>
    <w:rsid w:val="00396C47"/>
    <w:rsid w:val="00396F00"/>
    <w:rsid w:val="0039713D"/>
    <w:rsid w:val="003975CC"/>
    <w:rsid w:val="00397C86"/>
    <w:rsid w:val="00397E71"/>
    <w:rsid w:val="003A06E0"/>
    <w:rsid w:val="003A0713"/>
    <w:rsid w:val="003A0A5A"/>
    <w:rsid w:val="003A160D"/>
    <w:rsid w:val="003A18DD"/>
    <w:rsid w:val="003A221B"/>
    <w:rsid w:val="003A23BA"/>
    <w:rsid w:val="003A2A47"/>
    <w:rsid w:val="003A2B9E"/>
    <w:rsid w:val="003A2EFF"/>
    <w:rsid w:val="003A35AB"/>
    <w:rsid w:val="003A3B8B"/>
    <w:rsid w:val="003A3C4D"/>
    <w:rsid w:val="003A458A"/>
    <w:rsid w:val="003A54B7"/>
    <w:rsid w:val="003A54EA"/>
    <w:rsid w:val="003A656B"/>
    <w:rsid w:val="003A67E5"/>
    <w:rsid w:val="003A69E5"/>
    <w:rsid w:val="003A7BE0"/>
    <w:rsid w:val="003B0CBA"/>
    <w:rsid w:val="003B1248"/>
    <w:rsid w:val="003B129A"/>
    <w:rsid w:val="003B1B9A"/>
    <w:rsid w:val="003B1EF1"/>
    <w:rsid w:val="003B2968"/>
    <w:rsid w:val="003B386F"/>
    <w:rsid w:val="003B394F"/>
    <w:rsid w:val="003B3F47"/>
    <w:rsid w:val="003B51A7"/>
    <w:rsid w:val="003B5389"/>
    <w:rsid w:val="003B540E"/>
    <w:rsid w:val="003B5F7A"/>
    <w:rsid w:val="003B6AE8"/>
    <w:rsid w:val="003B6EA0"/>
    <w:rsid w:val="003B7479"/>
    <w:rsid w:val="003B7C23"/>
    <w:rsid w:val="003C09DF"/>
    <w:rsid w:val="003C0D0B"/>
    <w:rsid w:val="003C1504"/>
    <w:rsid w:val="003C1A7D"/>
    <w:rsid w:val="003C2E6C"/>
    <w:rsid w:val="003C2FDB"/>
    <w:rsid w:val="003C3870"/>
    <w:rsid w:val="003C38C6"/>
    <w:rsid w:val="003C3BAD"/>
    <w:rsid w:val="003C451C"/>
    <w:rsid w:val="003C51B7"/>
    <w:rsid w:val="003C5755"/>
    <w:rsid w:val="003C5ED9"/>
    <w:rsid w:val="003C6CF8"/>
    <w:rsid w:val="003C7FDA"/>
    <w:rsid w:val="003D00A3"/>
    <w:rsid w:val="003D09BB"/>
    <w:rsid w:val="003D0BC7"/>
    <w:rsid w:val="003D11DB"/>
    <w:rsid w:val="003D180D"/>
    <w:rsid w:val="003D1B51"/>
    <w:rsid w:val="003D21B3"/>
    <w:rsid w:val="003D28F6"/>
    <w:rsid w:val="003D2A2C"/>
    <w:rsid w:val="003D332E"/>
    <w:rsid w:val="003D33BD"/>
    <w:rsid w:val="003D3FAE"/>
    <w:rsid w:val="003D405D"/>
    <w:rsid w:val="003D4C5A"/>
    <w:rsid w:val="003D4E0C"/>
    <w:rsid w:val="003D5022"/>
    <w:rsid w:val="003D5463"/>
    <w:rsid w:val="003D58AC"/>
    <w:rsid w:val="003D5B13"/>
    <w:rsid w:val="003D5CDD"/>
    <w:rsid w:val="003D686F"/>
    <w:rsid w:val="003D69C3"/>
    <w:rsid w:val="003D6BE1"/>
    <w:rsid w:val="003D6C6B"/>
    <w:rsid w:val="003D76CD"/>
    <w:rsid w:val="003D799A"/>
    <w:rsid w:val="003D7C54"/>
    <w:rsid w:val="003E0161"/>
    <w:rsid w:val="003E03FA"/>
    <w:rsid w:val="003E0737"/>
    <w:rsid w:val="003E08E1"/>
    <w:rsid w:val="003E0ED4"/>
    <w:rsid w:val="003E111F"/>
    <w:rsid w:val="003E121E"/>
    <w:rsid w:val="003E2584"/>
    <w:rsid w:val="003E2C24"/>
    <w:rsid w:val="003E378E"/>
    <w:rsid w:val="003E3E02"/>
    <w:rsid w:val="003E3EAC"/>
    <w:rsid w:val="003E462B"/>
    <w:rsid w:val="003E4F69"/>
    <w:rsid w:val="003E5933"/>
    <w:rsid w:val="003E5FC9"/>
    <w:rsid w:val="003E615B"/>
    <w:rsid w:val="003E6381"/>
    <w:rsid w:val="003E64C4"/>
    <w:rsid w:val="003E693F"/>
    <w:rsid w:val="003E741B"/>
    <w:rsid w:val="003E7A0F"/>
    <w:rsid w:val="003E7AAF"/>
    <w:rsid w:val="003F03B3"/>
    <w:rsid w:val="003F04DC"/>
    <w:rsid w:val="003F0B07"/>
    <w:rsid w:val="003F0C8D"/>
    <w:rsid w:val="003F0FF1"/>
    <w:rsid w:val="003F115C"/>
    <w:rsid w:val="003F14C3"/>
    <w:rsid w:val="003F1B9B"/>
    <w:rsid w:val="003F1E0C"/>
    <w:rsid w:val="003F2044"/>
    <w:rsid w:val="003F38FC"/>
    <w:rsid w:val="003F3914"/>
    <w:rsid w:val="003F3A12"/>
    <w:rsid w:val="003F3C48"/>
    <w:rsid w:val="003F4D35"/>
    <w:rsid w:val="003F5B8C"/>
    <w:rsid w:val="003F6330"/>
    <w:rsid w:val="003F65FF"/>
    <w:rsid w:val="003F6E99"/>
    <w:rsid w:val="003F73A3"/>
    <w:rsid w:val="003F7586"/>
    <w:rsid w:val="003F7BA0"/>
    <w:rsid w:val="003F7FBC"/>
    <w:rsid w:val="00400666"/>
    <w:rsid w:val="00400DA8"/>
    <w:rsid w:val="00400E12"/>
    <w:rsid w:val="004012F3"/>
    <w:rsid w:val="00401AB0"/>
    <w:rsid w:val="00402941"/>
    <w:rsid w:val="004038B4"/>
    <w:rsid w:val="00403F14"/>
    <w:rsid w:val="0040436E"/>
    <w:rsid w:val="00404B63"/>
    <w:rsid w:val="00405AB9"/>
    <w:rsid w:val="00405E35"/>
    <w:rsid w:val="00406108"/>
    <w:rsid w:val="00406366"/>
    <w:rsid w:val="0040764A"/>
    <w:rsid w:val="00410135"/>
    <w:rsid w:val="00410319"/>
    <w:rsid w:val="0041142E"/>
    <w:rsid w:val="004114A1"/>
    <w:rsid w:val="00411930"/>
    <w:rsid w:val="00412215"/>
    <w:rsid w:val="00412713"/>
    <w:rsid w:val="00412BB1"/>
    <w:rsid w:val="00412C19"/>
    <w:rsid w:val="00412C6A"/>
    <w:rsid w:val="00412CF8"/>
    <w:rsid w:val="00413583"/>
    <w:rsid w:val="00414129"/>
    <w:rsid w:val="00414537"/>
    <w:rsid w:val="00414568"/>
    <w:rsid w:val="00414BD8"/>
    <w:rsid w:val="00414D07"/>
    <w:rsid w:val="00414D87"/>
    <w:rsid w:val="00415976"/>
    <w:rsid w:val="00415BDF"/>
    <w:rsid w:val="0041601E"/>
    <w:rsid w:val="00416428"/>
    <w:rsid w:val="0041655B"/>
    <w:rsid w:val="00416560"/>
    <w:rsid w:val="00416800"/>
    <w:rsid w:val="00417044"/>
    <w:rsid w:val="0041716B"/>
    <w:rsid w:val="00417285"/>
    <w:rsid w:val="00417CA2"/>
    <w:rsid w:val="00417D13"/>
    <w:rsid w:val="00417E7B"/>
    <w:rsid w:val="0042048E"/>
    <w:rsid w:val="00420753"/>
    <w:rsid w:val="00420FEF"/>
    <w:rsid w:val="00421742"/>
    <w:rsid w:val="004217F4"/>
    <w:rsid w:val="00421C70"/>
    <w:rsid w:val="00422224"/>
    <w:rsid w:val="00423140"/>
    <w:rsid w:val="00423A99"/>
    <w:rsid w:val="00423AC2"/>
    <w:rsid w:val="00423E9E"/>
    <w:rsid w:val="00424A45"/>
    <w:rsid w:val="00424B10"/>
    <w:rsid w:val="00424D59"/>
    <w:rsid w:val="00424F41"/>
    <w:rsid w:val="0042513F"/>
    <w:rsid w:val="004268F8"/>
    <w:rsid w:val="00426D46"/>
    <w:rsid w:val="00426E97"/>
    <w:rsid w:val="00426EDB"/>
    <w:rsid w:val="00427387"/>
    <w:rsid w:val="00427B58"/>
    <w:rsid w:val="004300AE"/>
    <w:rsid w:val="00431397"/>
    <w:rsid w:val="00431534"/>
    <w:rsid w:val="00432298"/>
    <w:rsid w:val="00432787"/>
    <w:rsid w:val="004329D0"/>
    <w:rsid w:val="00432F2D"/>
    <w:rsid w:val="00433268"/>
    <w:rsid w:val="0043342C"/>
    <w:rsid w:val="0043392D"/>
    <w:rsid w:val="00433E6E"/>
    <w:rsid w:val="00434534"/>
    <w:rsid w:val="00435087"/>
    <w:rsid w:val="00435402"/>
    <w:rsid w:val="00435C49"/>
    <w:rsid w:val="00435DA5"/>
    <w:rsid w:val="0043719D"/>
    <w:rsid w:val="00437625"/>
    <w:rsid w:val="00437799"/>
    <w:rsid w:val="00437C7E"/>
    <w:rsid w:val="004404D8"/>
    <w:rsid w:val="00440C74"/>
    <w:rsid w:val="004412C5"/>
    <w:rsid w:val="0044140C"/>
    <w:rsid w:val="00441948"/>
    <w:rsid w:val="0044202C"/>
    <w:rsid w:val="0044267C"/>
    <w:rsid w:val="00443962"/>
    <w:rsid w:val="00443EAD"/>
    <w:rsid w:val="004441B4"/>
    <w:rsid w:val="00444514"/>
    <w:rsid w:val="00444677"/>
    <w:rsid w:val="00444C9B"/>
    <w:rsid w:val="0044541F"/>
    <w:rsid w:val="00445F1C"/>
    <w:rsid w:val="0044653B"/>
    <w:rsid w:val="004468C2"/>
    <w:rsid w:val="00446F0E"/>
    <w:rsid w:val="0044706A"/>
    <w:rsid w:val="004471A0"/>
    <w:rsid w:val="004479FF"/>
    <w:rsid w:val="00447DF6"/>
    <w:rsid w:val="00447EDA"/>
    <w:rsid w:val="00450263"/>
    <w:rsid w:val="00450314"/>
    <w:rsid w:val="0045077C"/>
    <w:rsid w:val="004508FF"/>
    <w:rsid w:val="00450B46"/>
    <w:rsid w:val="00450C27"/>
    <w:rsid w:val="00450E6C"/>
    <w:rsid w:val="00451368"/>
    <w:rsid w:val="004513D4"/>
    <w:rsid w:val="00451660"/>
    <w:rsid w:val="00452024"/>
    <w:rsid w:val="0045284D"/>
    <w:rsid w:val="00452B46"/>
    <w:rsid w:val="00452E68"/>
    <w:rsid w:val="00453306"/>
    <w:rsid w:val="0045378C"/>
    <w:rsid w:val="00453859"/>
    <w:rsid w:val="004539A6"/>
    <w:rsid w:val="004546C0"/>
    <w:rsid w:val="004554A4"/>
    <w:rsid w:val="004556ED"/>
    <w:rsid w:val="00455C5F"/>
    <w:rsid w:val="00455FB7"/>
    <w:rsid w:val="004569AC"/>
    <w:rsid w:val="00456B1B"/>
    <w:rsid w:val="00457D28"/>
    <w:rsid w:val="004600B0"/>
    <w:rsid w:val="004606FF"/>
    <w:rsid w:val="00460AD8"/>
    <w:rsid w:val="00461191"/>
    <w:rsid w:val="004616B1"/>
    <w:rsid w:val="0046318F"/>
    <w:rsid w:val="004633FA"/>
    <w:rsid w:val="00463443"/>
    <w:rsid w:val="0046355B"/>
    <w:rsid w:val="00463DA4"/>
    <w:rsid w:val="0046501D"/>
    <w:rsid w:val="00465293"/>
    <w:rsid w:val="004664EC"/>
    <w:rsid w:val="004676A7"/>
    <w:rsid w:val="0047018A"/>
    <w:rsid w:val="00470E3E"/>
    <w:rsid w:val="004712D5"/>
    <w:rsid w:val="00471849"/>
    <w:rsid w:val="00472627"/>
    <w:rsid w:val="00472EBC"/>
    <w:rsid w:val="0047340F"/>
    <w:rsid w:val="004737C0"/>
    <w:rsid w:val="0047442C"/>
    <w:rsid w:val="004744F8"/>
    <w:rsid w:val="00474626"/>
    <w:rsid w:val="0047483F"/>
    <w:rsid w:val="00474B20"/>
    <w:rsid w:val="00474D10"/>
    <w:rsid w:val="00474F63"/>
    <w:rsid w:val="004759AB"/>
    <w:rsid w:val="00475BE2"/>
    <w:rsid w:val="00476A63"/>
    <w:rsid w:val="00476A73"/>
    <w:rsid w:val="00476D55"/>
    <w:rsid w:val="00476DA2"/>
    <w:rsid w:val="004771C2"/>
    <w:rsid w:val="00480FB0"/>
    <w:rsid w:val="0048287A"/>
    <w:rsid w:val="00482D8C"/>
    <w:rsid w:val="004832BF"/>
    <w:rsid w:val="00483307"/>
    <w:rsid w:val="004835DE"/>
    <w:rsid w:val="00483CB2"/>
    <w:rsid w:val="00484439"/>
    <w:rsid w:val="004844D8"/>
    <w:rsid w:val="0048493C"/>
    <w:rsid w:val="0048524B"/>
    <w:rsid w:val="0048555E"/>
    <w:rsid w:val="00485649"/>
    <w:rsid w:val="00485B7E"/>
    <w:rsid w:val="004860C1"/>
    <w:rsid w:val="00486201"/>
    <w:rsid w:val="00486692"/>
    <w:rsid w:val="004869E3"/>
    <w:rsid w:val="00486F68"/>
    <w:rsid w:val="00487298"/>
    <w:rsid w:val="0048745E"/>
    <w:rsid w:val="00487512"/>
    <w:rsid w:val="00487711"/>
    <w:rsid w:val="00487F97"/>
    <w:rsid w:val="0049006B"/>
    <w:rsid w:val="004905ED"/>
    <w:rsid w:val="004908C4"/>
    <w:rsid w:val="00490A04"/>
    <w:rsid w:val="00491D00"/>
    <w:rsid w:val="004923CA"/>
    <w:rsid w:val="004928E1"/>
    <w:rsid w:val="00492BD2"/>
    <w:rsid w:val="00492D04"/>
    <w:rsid w:val="00492D3B"/>
    <w:rsid w:val="00492EAB"/>
    <w:rsid w:val="00493D1D"/>
    <w:rsid w:val="004947E2"/>
    <w:rsid w:val="0049606E"/>
    <w:rsid w:val="0049611C"/>
    <w:rsid w:val="00496324"/>
    <w:rsid w:val="004964C5"/>
    <w:rsid w:val="0049708E"/>
    <w:rsid w:val="0049727F"/>
    <w:rsid w:val="00497509"/>
    <w:rsid w:val="0049795F"/>
    <w:rsid w:val="004A095C"/>
    <w:rsid w:val="004A15DB"/>
    <w:rsid w:val="004A15E5"/>
    <w:rsid w:val="004A16DA"/>
    <w:rsid w:val="004A1A76"/>
    <w:rsid w:val="004A1B9B"/>
    <w:rsid w:val="004A1CDA"/>
    <w:rsid w:val="004A205D"/>
    <w:rsid w:val="004A2151"/>
    <w:rsid w:val="004A308B"/>
    <w:rsid w:val="004A3AEC"/>
    <w:rsid w:val="004A3E4B"/>
    <w:rsid w:val="004A4D60"/>
    <w:rsid w:val="004A4DCB"/>
    <w:rsid w:val="004A5016"/>
    <w:rsid w:val="004A5552"/>
    <w:rsid w:val="004A5BB0"/>
    <w:rsid w:val="004A5E45"/>
    <w:rsid w:val="004A6EA2"/>
    <w:rsid w:val="004A6EE0"/>
    <w:rsid w:val="004A7769"/>
    <w:rsid w:val="004A7DBB"/>
    <w:rsid w:val="004B0782"/>
    <w:rsid w:val="004B0BE0"/>
    <w:rsid w:val="004B0C92"/>
    <w:rsid w:val="004B1804"/>
    <w:rsid w:val="004B1E90"/>
    <w:rsid w:val="004B1F3B"/>
    <w:rsid w:val="004B203A"/>
    <w:rsid w:val="004B2591"/>
    <w:rsid w:val="004B2A84"/>
    <w:rsid w:val="004B3421"/>
    <w:rsid w:val="004B362B"/>
    <w:rsid w:val="004B3972"/>
    <w:rsid w:val="004B4F30"/>
    <w:rsid w:val="004B5100"/>
    <w:rsid w:val="004B64AA"/>
    <w:rsid w:val="004B7270"/>
    <w:rsid w:val="004B7426"/>
    <w:rsid w:val="004C07BF"/>
    <w:rsid w:val="004C07F0"/>
    <w:rsid w:val="004C0D87"/>
    <w:rsid w:val="004C0EBB"/>
    <w:rsid w:val="004C14FB"/>
    <w:rsid w:val="004C20AD"/>
    <w:rsid w:val="004C20D7"/>
    <w:rsid w:val="004C298F"/>
    <w:rsid w:val="004C2CAD"/>
    <w:rsid w:val="004C2CB2"/>
    <w:rsid w:val="004C3E42"/>
    <w:rsid w:val="004C491D"/>
    <w:rsid w:val="004C4C79"/>
    <w:rsid w:val="004C5159"/>
    <w:rsid w:val="004C5425"/>
    <w:rsid w:val="004C6146"/>
    <w:rsid w:val="004C61C3"/>
    <w:rsid w:val="004C696C"/>
    <w:rsid w:val="004C7A70"/>
    <w:rsid w:val="004D000A"/>
    <w:rsid w:val="004D0022"/>
    <w:rsid w:val="004D015A"/>
    <w:rsid w:val="004D045A"/>
    <w:rsid w:val="004D0476"/>
    <w:rsid w:val="004D135B"/>
    <w:rsid w:val="004D16FD"/>
    <w:rsid w:val="004D1D71"/>
    <w:rsid w:val="004D241A"/>
    <w:rsid w:val="004D25DB"/>
    <w:rsid w:val="004D26EC"/>
    <w:rsid w:val="004D2A6F"/>
    <w:rsid w:val="004D2B13"/>
    <w:rsid w:val="004D2EE2"/>
    <w:rsid w:val="004D38F4"/>
    <w:rsid w:val="004D3A30"/>
    <w:rsid w:val="004D44A6"/>
    <w:rsid w:val="004D49D5"/>
    <w:rsid w:val="004D4F7C"/>
    <w:rsid w:val="004D4FAE"/>
    <w:rsid w:val="004D4FB6"/>
    <w:rsid w:val="004D549B"/>
    <w:rsid w:val="004D578C"/>
    <w:rsid w:val="004D5AEE"/>
    <w:rsid w:val="004D6222"/>
    <w:rsid w:val="004D7047"/>
    <w:rsid w:val="004D79CF"/>
    <w:rsid w:val="004D7FBA"/>
    <w:rsid w:val="004E056C"/>
    <w:rsid w:val="004E0625"/>
    <w:rsid w:val="004E080B"/>
    <w:rsid w:val="004E116A"/>
    <w:rsid w:val="004E14BD"/>
    <w:rsid w:val="004E2ACF"/>
    <w:rsid w:val="004E2E8A"/>
    <w:rsid w:val="004E3172"/>
    <w:rsid w:val="004E351E"/>
    <w:rsid w:val="004E36FA"/>
    <w:rsid w:val="004E3CB9"/>
    <w:rsid w:val="004E4C82"/>
    <w:rsid w:val="004E4F19"/>
    <w:rsid w:val="004E5109"/>
    <w:rsid w:val="004E5741"/>
    <w:rsid w:val="004E67E8"/>
    <w:rsid w:val="004E696D"/>
    <w:rsid w:val="004E6BE7"/>
    <w:rsid w:val="004E78C8"/>
    <w:rsid w:val="004E7DEE"/>
    <w:rsid w:val="004E7F17"/>
    <w:rsid w:val="004F0596"/>
    <w:rsid w:val="004F09A7"/>
    <w:rsid w:val="004F0A06"/>
    <w:rsid w:val="004F1370"/>
    <w:rsid w:val="004F19E2"/>
    <w:rsid w:val="004F1F2C"/>
    <w:rsid w:val="004F2885"/>
    <w:rsid w:val="004F29B1"/>
    <w:rsid w:val="004F2A42"/>
    <w:rsid w:val="004F3297"/>
    <w:rsid w:val="004F355C"/>
    <w:rsid w:val="004F4031"/>
    <w:rsid w:val="004F42E1"/>
    <w:rsid w:val="004F46E9"/>
    <w:rsid w:val="004F4718"/>
    <w:rsid w:val="004F4A04"/>
    <w:rsid w:val="004F4B6C"/>
    <w:rsid w:val="004F4FC0"/>
    <w:rsid w:val="004F5301"/>
    <w:rsid w:val="004F543E"/>
    <w:rsid w:val="004F59A6"/>
    <w:rsid w:val="004F6317"/>
    <w:rsid w:val="004F637D"/>
    <w:rsid w:val="004F63F5"/>
    <w:rsid w:val="004F640A"/>
    <w:rsid w:val="004F682A"/>
    <w:rsid w:val="004F734D"/>
    <w:rsid w:val="004F790A"/>
    <w:rsid w:val="004F7A14"/>
    <w:rsid w:val="004F7D22"/>
    <w:rsid w:val="005006C7"/>
    <w:rsid w:val="00500C43"/>
    <w:rsid w:val="00500EA0"/>
    <w:rsid w:val="00501089"/>
    <w:rsid w:val="005012B4"/>
    <w:rsid w:val="005013F4"/>
    <w:rsid w:val="00501439"/>
    <w:rsid w:val="00501D3B"/>
    <w:rsid w:val="005022BC"/>
    <w:rsid w:val="00502754"/>
    <w:rsid w:val="00502934"/>
    <w:rsid w:val="005029C8"/>
    <w:rsid w:val="005033B3"/>
    <w:rsid w:val="0050395B"/>
    <w:rsid w:val="00503D04"/>
    <w:rsid w:val="00503F45"/>
    <w:rsid w:val="005040DE"/>
    <w:rsid w:val="005045F4"/>
    <w:rsid w:val="005046C2"/>
    <w:rsid w:val="00504EA6"/>
    <w:rsid w:val="00505254"/>
    <w:rsid w:val="00505263"/>
    <w:rsid w:val="00505617"/>
    <w:rsid w:val="00506A49"/>
    <w:rsid w:val="00507018"/>
    <w:rsid w:val="005100A8"/>
    <w:rsid w:val="0051010C"/>
    <w:rsid w:val="005106AC"/>
    <w:rsid w:val="00511189"/>
    <w:rsid w:val="00511574"/>
    <w:rsid w:val="005119CE"/>
    <w:rsid w:val="005119D2"/>
    <w:rsid w:val="005126B9"/>
    <w:rsid w:val="00512AE4"/>
    <w:rsid w:val="0051391D"/>
    <w:rsid w:val="00514B38"/>
    <w:rsid w:val="00515824"/>
    <w:rsid w:val="00515D9E"/>
    <w:rsid w:val="00516658"/>
    <w:rsid w:val="00516707"/>
    <w:rsid w:val="00516D3E"/>
    <w:rsid w:val="005172D9"/>
    <w:rsid w:val="00517949"/>
    <w:rsid w:val="0052063E"/>
    <w:rsid w:val="0052072A"/>
    <w:rsid w:val="00520E7A"/>
    <w:rsid w:val="00520FF1"/>
    <w:rsid w:val="005211A8"/>
    <w:rsid w:val="0052151B"/>
    <w:rsid w:val="00522ACF"/>
    <w:rsid w:val="00522F67"/>
    <w:rsid w:val="00523211"/>
    <w:rsid w:val="0052331C"/>
    <w:rsid w:val="005234A1"/>
    <w:rsid w:val="0052354B"/>
    <w:rsid w:val="00523CC6"/>
    <w:rsid w:val="00523E9F"/>
    <w:rsid w:val="005241A7"/>
    <w:rsid w:val="0052438F"/>
    <w:rsid w:val="0052466E"/>
    <w:rsid w:val="00524952"/>
    <w:rsid w:val="005257D4"/>
    <w:rsid w:val="00525F9B"/>
    <w:rsid w:val="00526074"/>
    <w:rsid w:val="005264D7"/>
    <w:rsid w:val="00526C33"/>
    <w:rsid w:val="00526CA7"/>
    <w:rsid w:val="00527499"/>
    <w:rsid w:val="00527797"/>
    <w:rsid w:val="00527935"/>
    <w:rsid w:val="00527BEA"/>
    <w:rsid w:val="00530477"/>
    <w:rsid w:val="00531948"/>
    <w:rsid w:val="0053229C"/>
    <w:rsid w:val="0053287A"/>
    <w:rsid w:val="00533113"/>
    <w:rsid w:val="00534292"/>
    <w:rsid w:val="00534A1B"/>
    <w:rsid w:val="00534B95"/>
    <w:rsid w:val="0053562A"/>
    <w:rsid w:val="00536093"/>
    <w:rsid w:val="005360DB"/>
    <w:rsid w:val="0053620A"/>
    <w:rsid w:val="00536511"/>
    <w:rsid w:val="00536A19"/>
    <w:rsid w:val="00536C37"/>
    <w:rsid w:val="00537073"/>
    <w:rsid w:val="005370AC"/>
    <w:rsid w:val="005374D7"/>
    <w:rsid w:val="00537821"/>
    <w:rsid w:val="005378FE"/>
    <w:rsid w:val="00537C37"/>
    <w:rsid w:val="00540B90"/>
    <w:rsid w:val="00540DAF"/>
    <w:rsid w:val="005412F8"/>
    <w:rsid w:val="00541624"/>
    <w:rsid w:val="00541E69"/>
    <w:rsid w:val="005421B1"/>
    <w:rsid w:val="005422FC"/>
    <w:rsid w:val="00542B56"/>
    <w:rsid w:val="00542D64"/>
    <w:rsid w:val="00542E9B"/>
    <w:rsid w:val="005438F0"/>
    <w:rsid w:val="00543ADD"/>
    <w:rsid w:val="00544247"/>
    <w:rsid w:val="005443B6"/>
    <w:rsid w:val="00544474"/>
    <w:rsid w:val="00544929"/>
    <w:rsid w:val="00544C20"/>
    <w:rsid w:val="00544C64"/>
    <w:rsid w:val="00545620"/>
    <w:rsid w:val="00545723"/>
    <w:rsid w:val="00545915"/>
    <w:rsid w:val="00545D2D"/>
    <w:rsid w:val="00545E97"/>
    <w:rsid w:val="00546E76"/>
    <w:rsid w:val="005471BB"/>
    <w:rsid w:val="00547F9B"/>
    <w:rsid w:val="00550382"/>
    <w:rsid w:val="005509E0"/>
    <w:rsid w:val="005509EC"/>
    <w:rsid w:val="00551069"/>
    <w:rsid w:val="00551379"/>
    <w:rsid w:val="00551C9F"/>
    <w:rsid w:val="00552DDA"/>
    <w:rsid w:val="00553685"/>
    <w:rsid w:val="00553A21"/>
    <w:rsid w:val="005544DB"/>
    <w:rsid w:val="00554CD7"/>
    <w:rsid w:val="00554E70"/>
    <w:rsid w:val="00554F5E"/>
    <w:rsid w:val="005551D6"/>
    <w:rsid w:val="005551F6"/>
    <w:rsid w:val="00555E21"/>
    <w:rsid w:val="00555F40"/>
    <w:rsid w:val="005569E3"/>
    <w:rsid w:val="00556F24"/>
    <w:rsid w:val="00557320"/>
    <w:rsid w:val="00557D5B"/>
    <w:rsid w:val="005600FE"/>
    <w:rsid w:val="005602EC"/>
    <w:rsid w:val="005610C0"/>
    <w:rsid w:val="0056183D"/>
    <w:rsid w:val="00562542"/>
    <w:rsid w:val="00562C01"/>
    <w:rsid w:val="00563159"/>
    <w:rsid w:val="005631C1"/>
    <w:rsid w:val="005640F4"/>
    <w:rsid w:val="00564C32"/>
    <w:rsid w:val="00564EAB"/>
    <w:rsid w:val="005650A7"/>
    <w:rsid w:val="005655CE"/>
    <w:rsid w:val="0056561F"/>
    <w:rsid w:val="00565F1C"/>
    <w:rsid w:val="0056636A"/>
    <w:rsid w:val="00566443"/>
    <w:rsid w:val="0056723D"/>
    <w:rsid w:val="00567DE6"/>
    <w:rsid w:val="0057145C"/>
    <w:rsid w:val="005719CF"/>
    <w:rsid w:val="00571A48"/>
    <w:rsid w:val="00571AE2"/>
    <w:rsid w:val="00571F55"/>
    <w:rsid w:val="00571F79"/>
    <w:rsid w:val="005724BB"/>
    <w:rsid w:val="005726E5"/>
    <w:rsid w:val="00572913"/>
    <w:rsid w:val="005737CF"/>
    <w:rsid w:val="00573862"/>
    <w:rsid w:val="00573897"/>
    <w:rsid w:val="005738F9"/>
    <w:rsid w:val="00573EC1"/>
    <w:rsid w:val="0057410A"/>
    <w:rsid w:val="00575FD8"/>
    <w:rsid w:val="00576E05"/>
    <w:rsid w:val="0057705F"/>
    <w:rsid w:val="00577534"/>
    <w:rsid w:val="005776FF"/>
    <w:rsid w:val="00577902"/>
    <w:rsid w:val="00577C10"/>
    <w:rsid w:val="0058023F"/>
    <w:rsid w:val="00580678"/>
    <w:rsid w:val="005812BC"/>
    <w:rsid w:val="00582331"/>
    <w:rsid w:val="00582FBB"/>
    <w:rsid w:val="005830EB"/>
    <w:rsid w:val="00583D14"/>
    <w:rsid w:val="00583D2E"/>
    <w:rsid w:val="0058409A"/>
    <w:rsid w:val="00584128"/>
    <w:rsid w:val="005845A1"/>
    <w:rsid w:val="005845EB"/>
    <w:rsid w:val="00584636"/>
    <w:rsid w:val="00584C19"/>
    <w:rsid w:val="00584EA2"/>
    <w:rsid w:val="00586DE8"/>
    <w:rsid w:val="005871EF"/>
    <w:rsid w:val="00587754"/>
    <w:rsid w:val="00587A4F"/>
    <w:rsid w:val="00587CB7"/>
    <w:rsid w:val="00587CE1"/>
    <w:rsid w:val="005909D4"/>
    <w:rsid w:val="00591055"/>
    <w:rsid w:val="00591717"/>
    <w:rsid w:val="00591EAE"/>
    <w:rsid w:val="00591EB3"/>
    <w:rsid w:val="005925DF"/>
    <w:rsid w:val="00592FA1"/>
    <w:rsid w:val="00593CC6"/>
    <w:rsid w:val="005946A6"/>
    <w:rsid w:val="00594996"/>
    <w:rsid w:val="005952BA"/>
    <w:rsid w:val="00595560"/>
    <w:rsid w:val="00595AA1"/>
    <w:rsid w:val="005960F6"/>
    <w:rsid w:val="00596E6F"/>
    <w:rsid w:val="0059735C"/>
    <w:rsid w:val="005973F0"/>
    <w:rsid w:val="005978AB"/>
    <w:rsid w:val="0059791A"/>
    <w:rsid w:val="005A066B"/>
    <w:rsid w:val="005A0DD8"/>
    <w:rsid w:val="005A0F7C"/>
    <w:rsid w:val="005A12E9"/>
    <w:rsid w:val="005A19BA"/>
    <w:rsid w:val="005A1A39"/>
    <w:rsid w:val="005A2382"/>
    <w:rsid w:val="005A240B"/>
    <w:rsid w:val="005A247A"/>
    <w:rsid w:val="005A2E0F"/>
    <w:rsid w:val="005A3ECB"/>
    <w:rsid w:val="005A4087"/>
    <w:rsid w:val="005A5C9F"/>
    <w:rsid w:val="005A627F"/>
    <w:rsid w:val="005A77CF"/>
    <w:rsid w:val="005A7EA7"/>
    <w:rsid w:val="005B02AF"/>
    <w:rsid w:val="005B05B4"/>
    <w:rsid w:val="005B3B94"/>
    <w:rsid w:val="005B4726"/>
    <w:rsid w:val="005B4AFB"/>
    <w:rsid w:val="005B4C71"/>
    <w:rsid w:val="005B5287"/>
    <w:rsid w:val="005B5654"/>
    <w:rsid w:val="005B57BE"/>
    <w:rsid w:val="005B6262"/>
    <w:rsid w:val="005B68A1"/>
    <w:rsid w:val="005B6D8F"/>
    <w:rsid w:val="005B73C3"/>
    <w:rsid w:val="005B7714"/>
    <w:rsid w:val="005B7821"/>
    <w:rsid w:val="005C09CE"/>
    <w:rsid w:val="005C0DC7"/>
    <w:rsid w:val="005C3734"/>
    <w:rsid w:val="005C396B"/>
    <w:rsid w:val="005C3D0A"/>
    <w:rsid w:val="005C53DE"/>
    <w:rsid w:val="005C65FF"/>
    <w:rsid w:val="005C68FB"/>
    <w:rsid w:val="005C6DE1"/>
    <w:rsid w:val="005C770D"/>
    <w:rsid w:val="005C7B1A"/>
    <w:rsid w:val="005C7B76"/>
    <w:rsid w:val="005C7CA8"/>
    <w:rsid w:val="005D01BF"/>
    <w:rsid w:val="005D02FE"/>
    <w:rsid w:val="005D090F"/>
    <w:rsid w:val="005D1798"/>
    <w:rsid w:val="005D19AF"/>
    <w:rsid w:val="005D1EF7"/>
    <w:rsid w:val="005D29E3"/>
    <w:rsid w:val="005D2B5B"/>
    <w:rsid w:val="005D34E4"/>
    <w:rsid w:val="005D3923"/>
    <w:rsid w:val="005D3A23"/>
    <w:rsid w:val="005D3B54"/>
    <w:rsid w:val="005D3BA7"/>
    <w:rsid w:val="005D4130"/>
    <w:rsid w:val="005D4884"/>
    <w:rsid w:val="005D4E1B"/>
    <w:rsid w:val="005D53CC"/>
    <w:rsid w:val="005D5462"/>
    <w:rsid w:val="005D55EA"/>
    <w:rsid w:val="005D55F6"/>
    <w:rsid w:val="005D5818"/>
    <w:rsid w:val="005D5F21"/>
    <w:rsid w:val="005D6338"/>
    <w:rsid w:val="005D6734"/>
    <w:rsid w:val="005D6BA3"/>
    <w:rsid w:val="005D78A9"/>
    <w:rsid w:val="005D7F71"/>
    <w:rsid w:val="005D7F93"/>
    <w:rsid w:val="005E066A"/>
    <w:rsid w:val="005E100C"/>
    <w:rsid w:val="005E1609"/>
    <w:rsid w:val="005E39B6"/>
    <w:rsid w:val="005E4283"/>
    <w:rsid w:val="005E431D"/>
    <w:rsid w:val="005E458E"/>
    <w:rsid w:val="005E4869"/>
    <w:rsid w:val="005E48C8"/>
    <w:rsid w:val="005E50C2"/>
    <w:rsid w:val="005E567E"/>
    <w:rsid w:val="005E5A9A"/>
    <w:rsid w:val="005E5B0D"/>
    <w:rsid w:val="005E5B12"/>
    <w:rsid w:val="005E5E34"/>
    <w:rsid w:val="005E6770"/>
    <w:rsid w:val="005E6E91"/>
    <w:rsid w:val="005E6FB6"/>
    <w:rsid w:val="005E7434"/>
    <w:rsid w:val="005E7668"/>
    <w:rsid w:val="005E7BB3"/>
    <w:rsid w:val="005E7BDA"/>
    <w:rsid w:val="005E7CDC"/>
    <w:rsid w:val="005F0200"/>
    <w:rsid w:val="005F090E"/>
    <w:rsid w:val="005F0A88"/>
    <w:rsid w:val="005F1A6E"/>
    <w:rsid w:val="005F1F0B"/>
    <w:rsid w:val="005F28D7"/>
    <w:rsid w:val="005F2D33"/>
    <w:rsid w:val="005F31DA"/>
    <w:rsid w:val="005F3900"/>
    <w:rsid w:val="005F3CC7"/>
    <w:rsid w:val="005F4007"/>
    <w:rsid w:val="005F4422"/>
    <w:rsid w:val="005F44E4"/>
    <w:rsid w:val="005F457E"/>
    <w:rsid w:val="005F45EE"/>
    <w:rsid w:val="005F483C"/>
    <w:rsid w:val="005F4C10"/>
    <w:rsid w:val="005F4DDB"/>
    <w:rsid w:val="005F4F59"/>
    <w:rsid w:val="005F6608"/>
    <w:rsid w:val="005F6AB0"/>
    <w:rsid w:val="005F767F"/>
    <w:rsid w:val="00600293"/>
    <w:rsid w:val="0060053C"/>
    <w:rsid w:val="00601B5E"/>
    <w:rsid w:val="00602123"/>
    <w:rsid w:val="00602239"/>
    <w:rsid w:val="00602884"/>
    <w:rsid w:val="006028C7"/>
    <w:rsid w:val="00602BB8"/>
    <w:rsid w:val="00602DE0"/>
    <w:rsid w:val="00602E39"/>
    <w:rsid w:val="00603AAA"/>
    <w:rsid w:val="00603DFF"/>
    <w:rsid w:val="00604503"/>
    <w:rsid w:val="00605120"/>
    <w:rsid w:val="00606988"/>
    <w:rsid w:val="00606C23"/>
    <w:rsid w:val="00607902"/>
    <w:rsid w:val="00610E3E"/>
    <w:rsid w:val="006110A5"/>
    <w:rsid w:val="0061285B"/>
    <w:rsid w:val="00612920"/>
    <w:rsid w:val="00613972"/>
    <w:rsid w:val="006143FE"/>
    <w:rsid w:val="006145A1"/>
    <w:rsid w:val="00614C12"/>
    <w:rsid w:val="00614ED4"/>
    <w:rsid w:val="00615518"/>
    <w:rsid w:val="00615F7B"/>
    <w:rsid w:val="00616007"/>
    <w:rsid w:val="006160EB"/>
    <w:rsid w:val="00616C96"/>
    <w:rsid w:val="0061714F"/>
    <w:rsid w:val="00617326"/>
    <w:rsid w:val="00617551"/>
    <w:rsid w:val="00617882"/>
    <w:rsid w:val="00617C16"/>
    <w:rsid w:val="00617C83"/>
    <w:rsid w:val="006212BD"/>
    <w:rsid w:val="00621BD5"/>
    <w:rsid w:val="006224EC"/>
    <w:rsid w:val="00622C7D"/>
    <w:rsid w:val="00622E31"/>
    <w:rsid w:val="00623414"/>
    <w:rsid w:val="00623C32"/>
    <w:rsid w:val="00623D1A"/>
    <w:rsid w:val="006240EE"/>
    <w:rsid w:val="006243B5"/>
    <w:rsid w:val="00624A18"/>
    <w:rsid w:val="00624FBF"/>
    <w:rsid w:val="00625F83"/>
    <w:rsid w:val="00625F84"/>
    <w:rsid w:val="00626238"/>
    <w:rsid w:val="00626582"/>
    <w:rsid w:val="00631353"/>
    <w:rsid w:val="0063147C"/>
    <w:rsid w:val="00632758"/>
    <w:rsid w:val="0063284E"/>
    <w:rsid w:val="00632CD6"/>
    <w:rsid w:val="00632D9A"/>
    <w:rsid w:val="00633638"/>
    <w:rsid w:val="0063372C"/>
    <w:rsid w:val="0063383C"/>
    <w:rsid w:val="00633995"/>
    <w:rsid w:val="00633A53"/>
    <w:rsid w:val="00635003"/>
    <w:rsid w:val="006353B3"/>
    <w:rsid w:val="00635487"/>
    <w:rsid w:val="00635AF4"/>
    <w:rsid w:val="00636B73"/>
    <w:rsid w:val="00636F5A"/>
    <w:rsid w:val="006371E3"/>
    <w:rsid w:val="006372D8"/>
    <w:rsid w:val="00637557"/>
    <w:rsid w:val="006379DE"/>
    <w:rsid w:val="00640295"/>
    <w:rsid w:val="00640D14"/>
    <w:rsid w:val="00641959"/>
    <w:rsid w:val="0064292D"/>
    <w:rsid w:val="006429DB"/>
    <w:rsid w:val="00642A4D"/>
    <w:rsid w:val="00643B1A"/>
    <w:rsid w:val="0064461C"/>
    <w:rsid w:val="006447AB"/>
    <w:rsid w:val="006449B9"/>
    <w:rsid w:val="006461F5"/>
    <w:rsid w:val="0064753C"/>
    <w:rsid w:val="00647643"/>
    <w:rsid w:val="00647788"/>
    <w:rsid w:val="006500A8"/>
    <w:rsid w:val="0065017A"/>
    <w:rsid w:val="006504E8"/>
    <w:rsid w:val="00650A43"/>
    <w:rsid w:val="00650D09"/>
    <w:rsid w:val="00650EB0"/>
    <w:rsid w:val="00651429"/>
    <w:rsid w:val="00651501"/>
    <w:rsid w:val="0065195B"/>
    <w:rsid w:val="006519D6"/>
    <w:rsid w:val="00651B8E"/>
    <w:rsid w:val="00652229"/>
    <w:rsid w:val="00653632"/>
    <w:rsid w:val="00653A52"/>
    <w:rsid w:val="006555CA"/>
    <w:rsid w:val="00655CEF"/>
    <w:rsid w:val="0065609A"/>
    <w:rsid w:val="0065618A"/>
    <w:rsid w:val="00656686"/>
    <w:rsid w:val="00656854"/>
    <w:rsid w:val="006573BC"/>
    <w:rsid w:val="00657593"/>
    <w:rsid w:val="00660534"/>
    <w:rsid w:val="00660B5F"/>
    <w:rsid w:val="00660D3C"/>
    <w:rsid w:val="00661B81"/>
    <w:rsid w:val="00661E1F"/>
    <w:rsid w:val="00662A12"/>
    <w:rsid w:val="00663B89"/>
    <w:rsid w:val="00663DCD"/>
    <w:rsid w:val="006642D8"/>
    <w:rsid w:val="00664BFE"/>
    <w:rsid w:val="00664C04"/>
    <w:rsid w:val="00665838"/>
    <w:rsid w:val="006658DE"/>
    <w:rsid w:val="00665B1B"/>
    <w:rsid w:val="00665DA1"/>
    <w:rsid w:val="006662B4"/>
    <w:rsid w:val="00666AA8"/>
    <w:rsid w:val="00667361"/>
    <w:rsid w:val="0066771A"/>
    <w:rsid w:val="006677CD"/>
    <w:rsid w:val="00667932"/>
    <w:rsid w:val="0066793C"/>
    <w:rsid w:val="006701D2"/>
    <w:rsid w:val="00671332"/>
    <w:rsid w:val="006716C3"/>
    <w:rsid w:val="0067170D"/>
    <w:rsid w:val="00671805"/>
    <w:rsid w:val="00671A17"/>
    <w:rsid w:val="0067221E"/>
    <w:rsid w:val="0067256C"/>
    <w:rsid w:val="00672856"/>
    <w:rsid w:val="00672D2B"/>
    <w:rsid w:val="00673649"/>
    <w:rsid w:val="00673722"/>
    <w:rsid w:val="00673CD8"/>
    <w:rsid w:val="00673D70"/>
    <w:rsid w:val="0067486C"/>
    <w:rsid w:val="006748D6"/>
    <w:rsid w:val="00675384"/>
    <w:rsid w:val="00675712"/>
    <w:rsid w:val="006757AE"/>
    <w:rsid w:val="00675E30"/>
    <w:rsid w:val="00676822"/>
    <w:rsid w:val="00676A08"/>
    <w:rsid w:val="006774EB"/>
    <w:rsid w:val="00677AF2"/>
    <w:rsid w:val="00677BB8"/>
    <w:rsid w:val="00677C4E"/>
    <w:rsid w:val="00677F8A"/>
    <w:rsid w:val="00680190"/>
    <w:rsid w:val="006814E8"/>
    <w:rsid w:val="00681DBB"/>
    <w:rsid w:val="00681EF0"/>
    <w:rsid w:val="0068206A"/>
    <w:rsid w:val="00683162"/>
    <w:rsid w:val="006832E9"/>
    <w:rsid w:val="00683F66"/>
    <w:rsid w:val="00684398"/>
    <w:rsid w:val="006846BC"/>
    <w:rsid w:val="00684D52"/>
    <w:rsid w:val="00684DF9"/>
    <w:rsid w:val="00684E35"/>
    <w:rsid w:val="00684EAD"/>
    <w:rsid w:val="00685123"/>
    <w:rsid w:val="006857F4"/>
    <w:rsid w:val="0068671F"/>
    <w:rsid w:val="0068696C"/>
    <w:rsid w:val="00686EDD"/>
    <w:rsid w:val="0068742D"/>
    <w:rsid w:val="006914CE"/>
    <w:rsid w:val="0069260A"/>
    <w:rsid w:val="00692BDD"/>
    <w:rsid w:val="006936B7"/>
    <w:rsid w:val="006937E5"/>
    <w:rsid w:val="0069418A"/>
    <w:rsid w:val="00694209"/>
    <w:rsid w:val="0069434C"/>
    <w:rsid w:val="006954D5"/>
    <w:rsid w:val="006958A3"/>
    <w:rsid w:val="00695BF7"/>
    <w:rsid w:val="00695C7B"/>
    <w:rsid w:val="0069638D"/>
    <w:rsid w:val="00696C59"/>
    <w:rsid w:val="0069777D"/>
    <w:rsid w:val="00697A21"/>
    <w:rsid w:val="00697A75"/>
    <w:rsid w:val="00697C2D"/>
    <w:rsid w:val="006A006E"/>
    <w:rsid w:val="006A0B5B"/>
    <w:rsid w:val="006A0B8F"/>
    <w:rsid w:val="006A0BDA"/>
    <w:rsid w:val="006A0E93"/>
    <w:rsid w:val="006A11A8"/>
    <w:rsid w:val="006A131A"/>
    <w:rsid w:val="006A1FBF"/>
    <w:rsid w:val="006A2253"/>
    <w:rsid w:val="006A2343"/>
    <w:rsid w:val="006A2AC1"/>
    <w:rsid w:val="006A3FE9"/>
    <w:rsid w:val="006A4BE1"/>
    <w:rsid w:val="006A53FE"/>
    <w:rsid w:val="006A5402"/>
    <w:rsid w:val="006A5A50"/>
    <w:rsid w:val="006A5EED"/>
    <w:rsid w:val="006A6277"/>
    <w:rsid w:val="006A67FD"/>
    <w:rsid w:val="006A69C1"/>
    <w:rsid w:val="006A6A41"/>
    <w:rsid w:val="006A6C1C"/>
    <w:rsid w:val="006A6C64"/>
    <w:rsid w:val="006A7035"/>
    <w:rsid w:val="006A73FA"/>
    <w:rsid w:val="006B0799"/>
    <w:rsid w:val="006B0CDF"/>
    <w:rsid w:val="006B111B"/>
    <w:rsid w:val="006B1361"/>
    <w:rsid w:val="006B3082"/>
    <w:rsid w:val="006B31DC"/>
    <w:rsid w:val="006B36DA"/>
    <w:rsid w:val="006B461C"/>
    <w:rsid w:val="006B5815"/>
    <w:rsid w:val="006B788E"/>
    <w:rsid w:val="006C00DA"/>
    <w:rsid w:val="006C038E"/>
    <w:rsid w:val="006C0B17"/>
    <w:rsid w:val="006C1932"/>
    <w:rsid w:val="006C33A4"/>
    <w:rsid w:val="006C3745"/>
    <w:rsid w:val="006C3757"/>
    <w:rsid w:val="006C3D56"/>
    <w:rsid w:val="006C45FE"/>
    <w:rsid w:val="006C4B5E"/>
    <w:rsid w:val="006C4BED"/>
    <w:rsid w:val="006C54A3"/>
    <w:rsid w:val="006C5CB4"/>
    <w:rsid w:val="006C6D22"/>
    <w:rsid w:val="006C775F"/>
    <w:rsid w:val="006C7786"/>
    <w:rsid w:val="006C7F6E"/>
    <w:rsid w:val="006D03F5"/>
    <w:rsid w:val="006D0D5B"/>
    <w:rsid w:val="006D1494"/>
    <w:rsid w:val="006D1668"/>
    <w:rsid w:val="006D1702"/>
    <w:rsid w:val="006D1B25"/>
    <w:rsid w:val="006D2A8F"/>
    <w:rsid w:val="006D2C19"/>
    <w:rsid w:val="006D3ACF"/>
    <w:rsid w:val="006D515A"/>
    <w:rsid w:val="006D604B"/>
    <w:rsid w:val="006D6517"/>
    <w:rsid w:val="006D65DD"/>
    <w:rsid w:val="006D69E7"/>
    <w:rsid w:val="006D6A90"/>
    <w:rsid w:val="006D6C97"/>
    <w:rsid w:val="006D7325"/>
    <w:rsid w:val="006D7493"/>
    <w:rsid w:val="006D7E51"/>
    <w:rsid w:val="006E03CA"/>
    <w:rsid w:val="006E0668"/>
    <w:rsid w:val="006E0E0D"/>
    <w:rsid w:val="006E14A1"/>
    <w:rsid w:val="006E1AD6"/>
    <w:rsid w:val="006E2781"/>
    <w:rsid w:val="006E28BC"/>
    <w:rsid w:val="006E349F"/>
    <w:rsid w:val="006E5324"/>
    <w:rsid w:val="006E5458"/>
    <w:rsid w:val="006E5F68"/>
    <w:rsid w:val="006E63C3"/>
    <w:rsid w:val="006E653C"/>
    <w:rsid w:val="006E6A87"/>
    <w:rsid w:val="006E717F"/>
    <w:rsid w:val="006E73A9"/>
    <w:rsid w:val="006E786A"/>
    <w:rsid w:val="006E7C25"/>
    <w:rsid w:val="006E7C62"/>
    <w:rsid w:val="006E7EAD"/>
    <w:rsid w:val="006F024D"/>
    <w:rsid w:val="006F02E4"/>
    <w:rsid w:val="006F05BB"/>
    <w:rsid w:val="006F0A77"/>
    <w:rsid w:val="006F0DC8"/>
    <w:rsid w:val="006F12A7"/>
    <w:rsid w:val="006F16AD"/>
    <w:rsid w:val="006F1EC9"/>
    <w:rsid w:val="006F2780"/>
    <w:rsid w:val="006F303E"/>
    <w:rsid w:val="006F3926"/>
    <w:rsid w:val="006F39C8"/>
    <w:rsid w:val="006F3CD1"/>
    <w:rsid w:val="006F4200"/>
    <w:rsid w:val="006F4AB9"/>
    <w:rsid w:val="006F5374"/>
    <w:rsid w:val="006F59EA"/>
    <w:rsid w:val="006F5BC9"/>
    <w:rsid w:val="006F5E86"/>
    <w:rsid w:val="006F69B3"/>
    <w:rsid w:val="006F6C64"/>
    <w:rsid w:val="006F73BF"/>
    <w:rsid w:val="006F7672"/>
    <w:rsid w:val="006F79C6"/>
    <w:rsid w:val="007001DF"/>
    <w:rsid w:val="007008D6"/>
    <w:rsid w:val="00700A94"/>
    <w:rsid w:val="007013E5"/>
    <w:rsid w:val="007016A0"/>
    <w:rsid w:val="007022B2"/>
    <w:rsid w:val="007023E2"/>
    <w:rsid w:val="007024C4"/>
    <w:rsid w:val="00702F3A"/>
    <w:rsid w:val="00703A50"/>
    <w:rsid w:val="00703D17"/>
    <w:rsid w:val="00704310"/>
    <w:rsid w:val="0070640E"/>
    <w:rsid w:val="00706463"/>
    <w:rsid w:val="0070666D"/>
    <w:rsid w:val="007067F4"/>
    <w:rsid w:val="00707F4E"/>
    <w:rsid w:val="00707FE1"/>
    <w:rsid w:val="00710617"/>
    <w:rsid w:val="007106EC"/>
    <w:rsid w:val="00710E58"/>
    <w:rsid w:val="00711D6F"/>
    <w:rsid w:val="00711F46"/>
    <w:rsid w:val="00712D5A"/>
    <w:rsid w:val="00714A2F"/>
    <w:rsid w:val="00714EA8"/>
    <w:rsid w:val="00715555"/>
    <w:rsid w:val="00715C98"/>
    <w:rsid w:val="00715EB3"/>
    <w:rsid w:val="0071600C"/>
    <w:rsid w:val="007165F4"/>
    <w:rsid w:val="0071668F"/>
    <w:rsid w:val="00716899"/>
    <w:rsid w:val="00717B42"/>
    <w:rsid w:val="00720328"/>
    <w:rsid w:val="00720712"/>
    <w:rsid w:val="00720A44"/>
    <w:rsid w:val="00721495"/>
    <w:rsid w:val="00722AC7"/>
    <w:rsid w:val="00722B14"/>
    <w:rsid w:val="00723444"/>
    <w:rsid w:val="00723906"/>
    <w:rsid w:val="007239EF"/>
    <w:rsid w:val="00723BE3"/>
    <w:rsid w:val="00723BE8"/>
    <w:rsid w:val="007246C5"/>
    <w:rsid w:val="00724C49"/>
    <w:rsid w:val="00725C38"/>
    <w:rsid w:val="00725E51"/>
    <w:rsid w:val="00725F87"/>
    <w:rsid w:val="007263A1"/>
    <w:rsid w:val="00726FC4"/>
    <w:rsid w:val="007274C7"/>
    <w:rsid w:val="0072786D"/>
    <w:rsid w:val="00727C3C"/>
    <w:rsid w:val="00730133"/>
    <w:rsid w:val="007304B3"/>
    <w:rsid w:val="00730517"/>
    <w:rsid w:val="00730BE1"/>
    <w:rsid w:val="00730C56"/>
    <w:rsid w:val="00730C77"/>
    <w:rsid w:val="00730CDB"/>
    <w:rsid w:val="007312F8"/>
    <w:rsid w:val="0073139C"/>
    <w:rsid w:val="007323DE"/>
    <w:rsid w:val="007326DC"/>
    <w:rsid w:val="00732905"/>
    <w:rsid w:val="00732C30"/>
    <w:rsid w:val="00733131"/>
    <w:rsid w:val="0073340A"/>
    <w:rsid w:val="00733A21"/>
    <w:rsid w:val="007343D8"/>
    <w:rsid w:val="00734B8E"/>
    <w:rsid w:val="00735499"/>
    <w:rsid w:val="007369B1"/>
    <w:rsid w:val="00736F1E"/>
    <w:rsid w:val="00736F51"/>
    <w:rsid w:val="0073721B"/>
    <w:rsid w:val="00737266"/>
    <w:rsid w:val="0073755F"/>
    <w:rsid w:val="00740364"/>
    <w:rsid w:val="00740619"/>
    <w:rsid w:val="00740BCC"/>
    <w:rsid w:val="0074172C"/>
    <w:rsid w:val="00741A14"/>
    <w:rsid w:val="00742918"/>
    <w:rsid w:val="00742BAB"/>
    <w:rsid w:val="00743089"/>
    <w:rsid w:val="00743CDF"/>
    <w:rsid w:val="00743CE0"/>
    <w:rsid w:val="007440F6"/>
    <w:rsid w:val="00744A93"/>
    <w:rsid w:val="00745B78"/>
    <w:rsid w:val="00746165"/>
    <w:rsid w:val="0074641A"/>
    <w:rsid w:val="00746B5D"/>
    <w:rsid w:val="00747353"/>
    <w:rsid w:val="00747534"/>
    <w:rsid w:val="00747B49"/>
    <w:rsid w:val="00750BE1"/>
    <w:rsid w:val="007514BC"/>
    <w:rsid w:val="0075297C"/>
    <w:rsid w:val="007530CB"/>
    <w:rsid w:val="0075339D"/>
    <w:rsid w:val="007533EF"/>
    <w:rsid w:val="00753EDB"/>
    <w:rsid w:val="007543D7"/>
    <w:rsid w:val="007543E7"/>
    <w:rsid w:val="00754AFE"/>
    <w:rsid w:val="00754B47"/>
    <w:rsid w:val="00755C94"/>
    <w:rsid w:val="0075607B"/>
    <w:rsid w:val="007561D2"/>
    <w:rsid w:val="007564AE"/>
    <w:rsid w:val="007564B8"/>
    <w:rsid w:val="00756838"/>
    <w:rsid w:val="00756A8D"/>
    <w:rsid w:val="00757767"/>
    <w:rsid w:val="00757EC8"/>
    <w:rsid w:val="00757F1F"/>
    <w:rsid w:val="00760210"/>
    <w:rsid w:val="007602D8"/>
    <w:rsid w:val="00760495"/>
    <w:rsid w:val="0076095F"/>
    <w:rsid w:val="00761DF2"/>
    <w:rsid w:val="00763218"/>
    <w:rsid w:val="00763242"/>
    <w:rsid w:val="00763568"/>
    <w:rsid w:val="00763C75"/>
    <w:rsid w:val="00764F81"/>
    <w:rsid w:val="00765819"/>
    <w:rsid w:val="00765885"/>
    <w:rsid w:val="00765A3C"/>
    <w:rsid w:val="0076671C"/>
    <w:rsid w:val="00766EF0"/>
    <w:rsid w:val="00767477"/>
    <w:rsid w:val="00767889"/>
    <w:rsid w:val="0076790E"/>
    <w:rsid w:val="00767AC7"/>
    <w:rsid w:val="00767C24"/>
    <w:rsid w:val="007711E0"/>
    <w:rsid w:val="00771489"/>
    <w:rsid w:val="00771714"/>
    <w:rsid w:val="00771A3A"/>
    <w:rsid w:val="00772406"/>
    <w:rsid w:val="007724F0"/>
    <w:rsid w:val="00772B67"/>
    <w:rsid w:val="007734E8"/>
    <w:rsid w:val="007735AB"/>
    <w:rsid w:val="00773C7D"/>
    <w:rsid w:val="00773DC2"/>
    <w:rsid w:val="00773EA1"/>
    <w:rsid w:val="00773F13"/>
    <w:rsid w:val="00774ECF"/>
    <w:rsid w:val="00775458"/>
    <w:rsid w:val="00775670"/>
    <w:rsid w:val="0077568D"/>
    <w:rsid w:val="00776221"/>
    <w:rsid w:val="00776267"/>
    <w:rsid w:val="00776432"/>
    <w:rsid w:val="00776839"/>
    <w:rsid w:val="0077692F"/>
    <w:rsid w:val="00776D1A"/>
    <w:rsid w:val="00777441"/>
    <w:rsid w:val="0077787C"/>
    <w:rsid w:val="0078016E"/>
    <w:rsid w:val="00780400"/>
    <w:rsid w:val="00780765"/>
    <w:rsid w:val="00780A75"/>
    <w:rsid w:val="00780D55"/>
    <w:rsid w:val="0078117A"/>
    <w:rsid w:val="00781398"/>
    <w:rsid w:val="007815A8"/>
    <w:rsid w:val="00781BFD"/>
    <w:rsid w:val="00782174"/>
    <w:rsid w:val="007827BA"/>
    <w:rsid w:val="00782AAC"/>
    <w:rsid w:val="00782C21"/>
    <w:rsid w:val="00783467"/>
    <w:rsid w:val="00783C39"/>
    <w:rsid w:val="00784577"/>
    <w:rsid w:val="007845FF"/>
    <w:rsid w:val="007848F8"/>
    <w:rsid w:val="00784C9F"/>
    <w:rsid w:val="00784D4E"/>
    <w:rsid w:val="00784F4C"/>
    <w:rsid w:val="00785239"/>
    <w:rsid w:val="00785374"/>
    <w:rsid w:val="00785B7B"/>
    <w:rsid w:val="00785E1F"/>
    <w:rsid w:val="00786260"/>
    <w:rsid w:val="00786C2A"/>
    <w:rsid w:val="00786F17"/>
    <w:rsid w:val="00787C68"/>
    <w:rsid w:val="00787E17"/>
    <w:rsid w:val="00790F98"/>
    <w:rsid w:val="0079172D"/>
    <w:rsid w:val="00791C53"/>
    <w:rsid w:val="0079235A"/>
    <w:rsid w:val="00792370"/>
    <w:rsid w:val="007927AB"/>
    <w:rsid w:val="00792DF4"/>
    <w:rsid w:val="00793125"/>
    <w:rsid w:val="00793771"/>
    <w:rsid w:val="00793A26"/>
    <w:rsid w:val="00793EAB"/>
    <w:rsid w:val="00794A81"/>
    <w:rsid w:val="00794D97"/>
    <w:rsid w:val="0079519D"/>
    <w:rsid w:val="00795630"/>
    <w:rsid w:val="007957DF"/>
    <w:rsid w:val="007959CD"/>
    <w:rsid w:val="00796019"/>
    <w:rsid w:val="007966CD"/>
    <w:rsid w:val="00797508"/>
    <w:rsid w:val="00797DB1"/>
    <w:rsid w:val="007A02E7"/>
    <w:rsid w:val="007A0AFC"/>
    <w:rsid w:val="007A0C2F"/>
    <w:rsid w:val="007A11EB"/>
    <w:rsid w:val="007A14C8"/>
    <w:rsid w:val="007A14DB"/>
    <w:rsid w:val="007A15A0"/>
    <w:rsid w:val="007A167E"/>
    <w:rsid w:val="007A1727"/>
    <w:rsid w:val="007A2B20"/>
    <w:rsid w:val="007A2F05"/>
    <w:rsid w:val="007A3097"/>
    <w:rsid w:val="007A32AE"/>
    <w:rsid w:val="007A3541"/>
    <w:rsid w:val="007A358D"/>
    <w:rsid w:val="007A36D6"/>
    <w:rsid w:val="007A380D"/>
    <w:rsid w:val="007A3B50"/>
    <w:rsid w:val="007A41D5"/>
    <w:rsid w:val="007A570E"/>
    <w:rsid w:val="007A58CE"/>
    <w:rsid w:val="007A5B63"/>
    <w:rsid w:val="007A5F7C"/>
    <w:rsid w:val="007A606E"/>
    <w:rsid w:val="007A6861"/>
    <w:rsid w:val="007A7C7C"/>
    <w:rsid w:val="007B00AA"/>
    <w:rsid w:val="007B023E"/>
    <w:rsid w:val="007B13E6"/>
    <w:rsid w:val="007B181F"/>
    <w:rsid w:val="007B270C"/>
    <w:rsid w:val="007B2EF0"/>
    <w:rsid w:val="007B3D21"/>
    <w:rsid w:val="007B4138"/>
    <w:rsid w:val="007B44E0"/>
    <w:rsid w:val="007B525D"/>
    <w:rsid w:val="007B5908"/>
    <w:rsid w:val="007B66AD"/>
    <w:rsid w:val="007B675C"/>
    <w:rsid w:val="007B6FAC"/>
    <w:rsid w:val="007B78C4"/>
    <w:rsid w:val="007C00FC"/>
    <w:rsid w:val="007C0193"/>
    <w:rsid w:val="007C05A3"/>
    <w:rsid w:val="007C0C83"/>
    <w:rsid w:val="007C1545"/>
    <w:rsid w:val="007C2705"/>
    <w:rsid w:val="007C2D3D"/>
    <w:rsid w:val="007C329C"/>
    <w:rsid w:val="007C33D3"/>
    <w:rsid w:val="007C3812"/>
    <w:rsid w:val="007C3EDA"/>
    <w:rsid w:val="007C4590"/>
    <w:rsid w:val="007C4F8E"/>
    <w:rsid w:val="007C5352"/>
    <w:rsid w:val="007C54DD"/>
    <w:rsid w:val="007C5604"/>
    <w:rsid w:val="007C5CF9"/>
    <w:rsid w:val="007C5D99"/>
    <w:rsid w:val="007C5DDB"/>
    <w:rsid w:val="007C65E7"/>
    <w:rsid w:val="007C7A78"/>
    <w:rsid w:val="007C7F05"/>
    <w:rsid w:val="007D03AC"/>
    <w:rsid w:val="007D0441"/>
    <w:rsid w:val="007D0682"/>
    <w:rsid w:val="007D0F5B"/>
    <w:rsid w:val="007D1178"/>
    <w:rsid w:val="007D12BF"/>
    <w:rsid w:val="007D1BA5"/>
    <w:rsid w:val="007D1F48"/>
    <w:rsid w:val="007D2722"/>
    <w:rsid w:val="007D3C50"/>
    <w:rsid w:val="007D3D97"/>
    <w:rsid w:val="007D4288"/>
    <w:rsid w:val="007D430A"/>
    <w:rsid w:val="007D44C9"/>
    <w:rsid w:val="007D4868"/>
    <w:rsid w:val="007D4DD8"/>
    <w:rsid w:val="007D53A3"/>
    <w:rsid w:val="007D5803"/>
    <w:rsid w:val="007D6128"/>
    <w:rsid w:val="007D61A3"/>
    <w:rsid w:val="007D6C06"/>
    <w:rsid w:val="007D70E3"/>
    <w:rsid w:val="007D72A7"/>
    <w:rsid w:val="007D7572"/>
    <w:rsid w:val="007D75A0"/>
    <w:rsid w:val="007D796D"/>
    <w:rsid w:val="007E030B"/>
    <w:rsid w:val="007E0371"/>
    <w:rsid w:val="007E0488"/>
    <w:rsid w:val="007E1178"/>
    <w:rsid w:val="007E16C8"/>
    <w:rsid w:val="007E1752"/>
    <w:rsid w:val="007E1A8B"/>
    <w:rsid w:val="007E1C97"/>
    <w:rsid w:val="007E2205"/>
    <w:rsid w:val="007E292A"/>
    <w:rsid w:val="007E2FC5"/>
    <w:rsid w:val="007E3081"/>
    <w:rsid w:val="007E30F8"/>
    <w:rsid w:val="007E38DB"/>
    <w:rsid w:val="007E3CBE"/>
    <w:rsid w:val="007E3CC1"/>
    <w:rsid w:val="007E4180"/>
    <w:rsid w:val="007E4B82"/>
    <w:rsid w:val="007E5B3A"/>
    <w:rsid w:val="007E664A"/>
    <w:rsid w:val="007E698D"/>
    <w:rsid w:val="007E7C49"/>
    <w:rsid w:val="007E7C5A"/>
    <w:rsid w:val="007F0053"/>
    <w:rsid w:val="007F06A1"/>
    <w:rsid w:val="007F0D74"/>
    <w:rsid w:val="007F128C"/>
    <w:rsid w:val="007F13E1"/>
    <w:rsid w:val="007F21B8"/>
    <w:rsid w:val="007F2A6F"/>
    <w:rsid w:val="007F2CEC"/>
    <w:rsid w:val="007F2DA1"/>
    <w:rsid w:val="007F3454"/>
    <w:rsid w:val="007F3F9E"/>
    <w:rsid w:val="007F479A"/>
    <w:rsid w:val="007F4E80"/>
    <w:rsid w:val="007F55AF"/>
    <w:rsid w:val="007F5607"/>
    <w:rsid w:val="007F637C"/>
    <w:rsid w:val="007F67FE"/>
    <w:rsid w:val="007F6A16"/>
    <w:rsid w:val="007F6C98"/>
    <w:rsid w:val="007F7A12"/>
    <w:rsid w:val="007F7D02"/>
    <w:rsid w:val="007F7FCD"/>
    <w:rsid w:val="00800175"/>
    <w:rsid w:val="00800E23"/>
    <w:rsid w:val="00801A01"/>
    <w:rsid w:val="008020D2"/>
    <w:rsid w:val="0080235E"/>
    <w:rsid w:val="00802657"/>
    <w:rsid w:val="00802735"/>
    <w:rsid w:val="00802C85"/>
    <w:rsid w:val="00802CF4"/>
    <w:rsid w:val="0080335A"/>
    <w:rsid w:val="00803711"/>
    <w:rsid w:val="008046F9"/>
    <w:rsid w:val="00805D16"/>
    <w:rsid w:val="0080614E"/>
    <w:rsid w:val="0080634D"/>
    <w:rsid w:val="0080669E"/>
    <w:rsid w:val="008069E1"/>
    <w:rsid w:val="00806C10"/>
    <w:rsid w:val="00807468"/>
    <w:rsid w:val="00807812"/>
    <w:rsid w:val="00807E8F"/>
    <w:rsid w:val="0081056E"/>
    <w:rsid w:val="00811B1E"/>
    <w:rsid w:val="0081206B"/>
    <w:rsid w:val="008120AE"/>
    <w:rsid w:val="00812A3A"/>
    <w:rsid w:val="00813CD1"/>
    <w:rsid w:val="00814625"/>
    <w:rsid w:val="00814AF6"/>
    <w:rsid w:val="008154D9"/>
    <w:rsid w:val="00815BC1"/>
    <w:rsid w:val="00816768"/>
    <w:rsid w:val="00816C86"/>
    <w:rsid w:val="00816CD2"/>
    <w:rsid w:val="008174FC"/>
    <w:rsid w:val="00817B09"/>
    <w:rsid w:val="00817CAF"/>
    <w:rsid w:val="00817FA8"/>
    <w:rsid w:val="00820637"/>
    <w:rsid w:val="00820B0D"/>
    <w:rsid w:val="00820CA3"/>
    <w:rsid w:val="0082157C"/>
    <w:rsid w:val="008217E6"/>
    <w:rsid w:val="008219DC"/>
    <w:rsid w:val="00821A29"/>
    <w:rsid w:val="00822220"/>
    <w:rsid w:val="0082269B"/>
    <w:rsid w:val="008229C8"/>
    <w:rsid w:val="00822A39"/>
    <w:rsid w:val="00822D0D"/>
    <w:rsid w:val="00823253"/>
    <w:rsid w:val="00823598"/>
    <w:rsid w:val="00823E2A"/>
    <w:rsid w:val="00823EA8"/>
    <w:rsid w:val="00824578"/>
    <w:rsid w:val="008246A1"/>
    <w:rsid w:val="00824B2B"/>
    <w:rsid w:val="00827BB4"/>
    <w:rsid w:val="00827DE7"/>
    <w:rsid w:val="00830A3E"/>
    <w:rsid w:val="00830A70"/>
    <w:rsid w:val="0083142E"/>
    <w:rsid w:val="00831BC8"/>
    <w:rsid w:val="00831E81"/>
    <w:rsid w:val="008323D7"/>
    <w:rsid w:val="00832CDC"/>
    <w:rsid w:val="0083315C"/>
    <w:rsid w:val="00833646"/>
    <w:rsid w:val="0083386A"/>
    <w:rsid w:val="00833A37"/>
    <w:rsid w:val="00834821"/>
    <w:rsid w:val="008354BD"/>
    <w:rsid w:val="008357EA"/>
    <w:rsid w:val="00835B8C"/>
    <w:rsid w:val="00836F9D"/>
    <w:rsid w:val="00837333"/>
    <w:rsid w:val="008377EA"/>
    <w:rsid w:val="00840183"/>
    <w:rsid w:val="00840231"/>
    <w:rsid w:val="00840813"/>
    <w:rsid w:val="008409DC"/>
    <w:rsid w:val="00840F07"/>
    <w:rsid w:val="008410DC"/>
    <w:rsid w:val="008415AB"/>
    <w:rsid w:val="00841A29"/>
    <w:rsid w:val="0084243F"/>
    <w:rsid w:val="00843D31"/>
    <w:rsid w:val="0084412A"/>
    <w:rsid w:val="00844D83"/>
    <w:rsid w:val="00844F21"/>
    <w:rsid w:val="008455AE"/>
    <w:rsid w:val="00845C8C"/>
    <w:rsid w:val="008460F3"/>
    <w:rsid w:val="008469FF"/>
    <w:rsid w:val="00846BC8"/>
    <w:rsid w:val="00846CF3"/>
    <w:rsid w:val="00846E95"/>
    <w:rsid w:val="008473EF"/>
    <w:rsid w:val="0084742F"/>
    <w:rsid w:val="00847780"/>
    <w:rsid w:val="00847912"/>
    <w:rsid w:val="00847E36"/>
    <w:rsid w:val="00850366"/>
    <w:rsid w:val="00850AE6"/>
    <w:rsid w:val="0085102F"/>
    <w:rsid w:val="008514B8"/>
    <w:rsid w:val="0085187E"/>
    <w:rsid w:val="0085207D"/>
    <w:rsid w:val="00852406"/>
    <w:rsid w:val="00852492"/>
    <w:rsid w:val="00852C0D"/>
    <w:rsid w:val="008535F4"/>
    <w:rsid w:val="00853A63"/>
    <w:rsid w:val="008542AD"/>
    <w:rsid w:val="00855667"/>
    <w:rsid w:val="00855BB2"/>
    <w:rsid w:val="008567C2"/>
    <w:rsid w:val="008569BF"/>
    <w:rsid w:val="0085727B"/>
    <w:rsid w:val="00857F80"/>
    <w:rsid w:val="008601AE"/>
    <w:rsid w:val="008604D4"/>
    <w:rsid w:val="008612A3"/>
    <w:rsid w:val="00861935"/>
    <w:rsid w:val="008628B7"/>
    <w:rsid w:val="0086450F"/>
    <w:rsid w:val="00864CCB"/>
    <w:rsid w:val="00865364"/>
    <w:rsid w:val="0086546A"/>
    <w:rsid w:val="00865A35"/>
    <w:rsid w:val="0086632C"/>
    <w:rsid w:val="008667C3"/>
    <w:rsid w:val="00866940"/>
    <w:rsid w:val="008675BA"/>
    <w:rsid w:val="008707E1"/>
    <w:rsid w:val="00871A27"/>
    <w:rsid w:val="00871C38"/>
    <w:rsid w:val="0087277B"/>
    <w:rsid w:val="00872992"/>
    <w:rsid w:val="0087318C"/>
    <w:rsid w:val="00873FFA"/>
    <w:rsid w:val="00874287"/>
    <w:rsid w:val="00874834"/>
    <w:rsid w:val="00874CD3"/>
    <w:rsid w:val="00875081"/>
    <w:rsid w:val="00876306"/>
    <w:rsid w:val="00876936"/>
    <w:rsid w:val="008769B4"/>
    <w:rsid w:val="008769B5"/>
    <w:rsid w:val="008769EA"/>
    <w:rsid w:val="00877087"/>
    <w:rsid w:val="0087711B"/>
    <w:rsid w:val="0087752C"/>
    <w:rsid w:val="00877C20"/>
    <w:rsid w:val="0088072F"/>
    <w:rsid w:val="00880B0F"/>
    <w:rsid w:val="00880CFF"/>
    <w:rsid w:val="00881041"/>
    <w:rsid w:val="008811AB"/>
    <w:rsid w:val="008818BD"/>
    <w:rsid w:val="00882B9E"/>
    <w:rsid w:val="00882D7F"/>
    <w:rsid w:val="00882E62"/>
    <w:rsid w:val="00883240"/>
    <w:rsid w:val="00883655"/>
    <w:rsid w:val="00883877"/>
    <w:rsid w:val="0088520C"/>
    <w:rsid w:val="00886941"/>
    <w:rsid w:val="00890E93"/>
    <w:rsid w:val="00890F08"/>
    <w:rsid w:val="00891554"/>
    <w:rsid w:val="0089219B"/>
    <w:rsid w:val="00893233"/>
    <w:rsid w:val="008935DE"/>
    <w:rsid w:val="008938D5"/>
    <w:rsid w:val="00894294"/>
    <w:rsid w:val="00894832"/>
    <w:rsid w:val="0089552B"/>
    <w:rsid w:val="00895844"/>
    <w:rsid w:val="00895A5B"/>
    <w:rsid w:val="00895FD4"/>
    <w:rsid w:val="008966A9"/>
    <w:rsid w:val="00897192"/>
    <w:rsid w:val="008974B8"/>
    <w:rsid w:val="0089761C"/>
    <w:rsid w:val="00897735"/>
    <w:rsid w:val="00897E56"/>
    <w:rsid w:val="00897E8B"/>
    <w:rsid w:val="008A0430"/>
    <w:rsid w:val="008A13A9"/>
    <w:rsid w:val="008A18DA"/>
    <w:rsid w:val="008A1A77"/>
    <w:rsid w:val="008A1BB3"/>
    <w:rsid w:val="008A1DE6"/>
    <w:rsid w:val="008A21C4"/>
    <w:rsid w:val="008A2393"/>
    <w:rsid w:val="008A267A"/>
    <w:rsid w:val="008A29B7"/>
    <w:rsid w:val="008A2A08"/>
    <w:rsid w:val="008A2CDD"/>
    <w:rsid w:val="008A2DBA"/>
    <w:rsid w:val="008A32AC"/>
    <w:rsid w:val="008A3B51"/>
    <w:rsid w:val="008A457A"/>
    <w:rsid w:val="008A4CD9"/>
    <w:rsid w:val="008A4D2C"/>
    <w:rsid w:val="008A4DAF"/>
    <w:rsid w:val="008A5001"/>
    <w:rsid w:val="008A529B"/>
    <w:rsid w:val="008A53E2"/>
    <w:rsid w:val="008A5B7E"/>
    <w:rsid w:val="008A5E0F"/>
    <w:rsid w:val="008A5E54"/>
    <w:rsid w:val="008A601B"/>
    <w:rsid w:val="008A662C"/>
    <w:rsid w:val="008A7201"/>
    <w:rsid w:val="008A79CE"/>
    <w:rsid w:val="008B041B"/>
    <w:rsid w:val="008B0523"/>
    <w:rsid w:val="008B07C7"/>
    <w:rsid w:val="008B0856"/>
    <w:rsid w:val="008B0C36"/>
    <w:rsid w:val="008B0E07"/>
    <w:rsid w:val="008B0E9B"/>
    <w:rsid w:val="008B1279"/>
    <w:rsid w:val="008B12B2"/>
    <w:rsid w:val="008B139D"/>
    <w:rsid w:val="008B1974"/>
    <w:rsid w:val="008B1AA3"/>
    <w:rsid w:val="008B2390"/>
    <w:rsid w:val="008B2891"/>
    <w:rsid w:val="008B2EB2"/>
    <w:rsid w:val="008B36FF"/>
    <w:rsid w:val="008B42F9"/>
    <w:rsid w:val="008B4557"/>
    <w:rsid w:val="008B4FFE"/>
    <w:rsid w:val="008B659F"/>
    <w:rsid w:val="008B71B6"/>
    <w:rsid w:val="008B7745"/>
    <w:rsid w:val="008B7B55"/>
    <w:rsid w:val="008B7DD2"/>
    <w:rsid w:val="008C0439"/>
    <w:rsid w:val="008C114A"/>
    <w:rsid w:val="008C1ADC"/>
    <w:rsid w:val="008C1BFD"/>
    <w:rsid w:val="008C25F1"/>
    <w:rsid w:val="008C2CE1"/>
    <w:rsid w:val="008C2DE9"/>
    <w:rsid w:val="008C3642"/>
    <w:rsid w:val="008C3C68"/>
    <w:rsid w:val="008C49AB"/>
    <w:rsid w:val="008C4DC0"/>
    <w:rsid w:val="008C4E70"/>
    <w:rsid w:val="008C546E"/>
    <w:rsid w:val="008C582C"/>
    <w:rsid w:val="008C61AA"/>
    <w:rsid w:val="008C7D09"/>
    <w:rsid w:val="008C7F8A"/>
    <w:rsid w:val="008D04C1"/>
    <w:rsid w:val="008D05F0"/>
    <w:rsid w:val="008D06B8"/>
    <w:rsid w:val="008D0DE7"/>
    <w:rsid w:val="008D15EF"/>
    <w:rsid w:val="008D18F5"/>
    <w:rsid w:val="008D1CC6"/>
    <w:rsid w:val="008D317E"/>
    <w:rsid w:val="008D31BA"/>
    <w:rsid w:val="008D386F"/>
    <w:rsid w:val="008D3F5C"/>
    <w:rsid w:val="008D4517"/>
    <w:rsid w:val="008D48E9"/>
    <w:rsid w:val="008D4A00"/>
    <w:rsid w:val="008D5B3F"/>
    <w:rsid w:val="008D5C5F"/>
    <w:rsid w:val="008D6127"/>
    <w:rsid w:val="008D665D"/>
    <w:rsid w:val="008D7101"/>
    <w:rsid w:val="008D77CA"/>
    <w:rsid w:val="008E0183"/>
    <w:rsid w:val="008E01D3"/>
    <w:rsid w:val="008E0833"/>
    <w:rsid w:val="008E0CD8"/>
    <w:rsid w:val="008E133A"/>
    <w:rsid w:val="008E14C8"/>
    <w:rsid w:val="008E15DC"/>
    <w:rsid w:val="008E182A"/>
    <w:rsid w:val="008E1C7F"/>
    <w:rsid w:val="008E1E58"/>
    <w:rsid w:val="008E285F"/>
    <w:rsid w:val="008E2F0B"/>
    <w:rsid w:val="008E3276"/>
    <w:rsid w:val="008E3434"/>
    <w:rsid w:val="008E36EA"/>
    <w:rsid w:val="008E37AC"/>
    <w:rsid w:val="008E3AF1"/>
    <w:rsid w:val="008E3E9E"/>
    <w:rsid w:val="008E4239"/>
    <w:rsid w:val="008E4964"/>
    <w:rsid w:val="008E4FC8"/>
    <w:rsid w:val="008E52D7"/>
    <w:rsid w:val="008E5414"/>
    <w:rsid w:val="008E547D"/>
    <w:rsid w:val="008E6208"/>
    <w:rsid w:val="008E6AB7"/>
    <w:rsid w:val="008E7AC8"/>
    <w:rsid w:val="008E7D3F"/>
    <w:rsid w:val="008F08CA"/>
    <w:rsid w:val="008F0CF9"/>
    <w:rsid w:val="008F0EFA"/>
    <w:rsid w:val="008F1B7D"/>
    <w:rsid w:val="008F1FF8"/>
    <w:rsid w:val="008F2503"/>
    <w:rsid w:val="008F259F"/>
    <w:rsid w:val="008F2685"/>
    <w:rsid w:val="008F26BD"/>
    <w:rsid w:val="008F2BB7"/>
    <w:rsid w:val="008F2D2D"/>
    <w:rsid w:val="008F2F83"/>
    <w:rsid w:val="008F3235"/>
    <w:rsid w:val="008F3312"/>
    <w:rsid w:val="008F3E3C"/>
    <w:rsid w:val="008F3F0F"/>
    <w:rsid w:val="008F41D4"/>
    <w:rsid w:val="008F4BEC"/>
    <w:rsid w:val="008F5D35"/>
    <w:rsid w:val="008F5EDE"/>
    <w:rsid w:val="008F5FC4"/>
    <w:rsid w:val="008F6380"/>
    <w:rsid w:val="008F65AC"/>
    <w:rsid w:val="008F6C6B"/>
    <w:rsid w:val="008F755C"/>
    <w:rsid w:val="008F769D"/>
    <w:rsid w:val="00900368"/>
    <w:rsid w:val="009008AD"/>
    <w:rsid w:val="00901325"/>
    <w:rsid w:val="00901EF0"/>
    <w:rsid w:val="00902248"/>
    <w:rsid w:val="009022C8"/>
    <w:rsid w:val="00902A36"/>
    <w:rsid w:val="00902C90"/>
    <w:rsid w:val="00902E69"/>
    <w:rsid w:val="009031BE"/>
    <w:rsid w:val="0090367C"/>
    <w:rsid w:val="00904493"/>
    <w:rsid w:val="00904D9E"/>
    <w:rsid w:val="00905256"/>
    <w:rsid w:val="00905C5A"/>
    <w:rsid w:val="00905F8B"/>
    <w:rsid w:val="00906269"/>
    <w:rsid w:val="0090666E"/>
    <w:rsid w:val="00906690"/>
    <w:rsid w:val="009075C7"/>
    <w:rsid w:val="00907611"/>
    <w:rsid w:val="00907BF2"/>
    <w:rsid w:val="0091011B"/>
    <w:rsid w:val="009112A9"/>
    <w:rsid w:val="009112D5"/>
    <w:rsid w:val="00912370"/>
    <w:rsid w:val="009128CA"/>
    <w:rsid w:val="00912E0E"/>
    <w:rsid w:val="00912E5A"/>
    <w:rsid w:val="00912E8E"/>
    <w:rsid w:val="0091331B"/>
    <w:rsid w:val="009135CD"/>
    <w:rsid w:val="00913A8E"/>
    <w:rsid w:val="009148CC"/>
    <w:rsid w:val="00914AB7"/>
    <w:rsid w:val="00914F79"/>
    <w:rsid w:val="009154A1"/>
    <w:rsid w:val="00915559"/>
    <w:rsid w:val="00916BB3"/>
    <w:rsid w:val="00917A5E"/>
    <w:rsid w:val="009203AF"/>
    <w:rsid w:val="0092073A"/>
    <w:rsid w:val="00920B19"/>
    <w:rsid w:val="00920B1D"/>
    <w:rsid w:val="0092101D"/>
    <w:rsid w:val="0092142D"/>
    <w:rsid w:val="009220B5"/>
    <w:rsid w:val="0092248B"/>
    <w:rsid w:val="00922663"/>
    <w:rsid w:val="009234DA"/>
    <w:rsid w:val="00923793"/>
    <w:rsid w:val="0092394D"/>
    <w:rsid w:val="00924721"/>
    <w:rsid w:val="0092513D"/>
    <w:rsid w:val="0092653A"/>
    <w:rsid w:val="00927D65"/>
    <w:rsid w:val="00927D82"/>
    <w:rsid w:val="009303E6"/>
    <w:rsid w:val="009306CE"/>
    <w:rsid w:val="00930D88"/>
    <w:rsid w:val="00931454"/>
    <w:rsid w:val="0093166C"/>
    <w:rsid w:val="00931F67"/>
    <w:rsid w:val="009320C8"/>
    <w:rsid w:val="009325F0"/>
    <w:rsid w:val="00932E9C"/>
    <w:rsid w:val="00933A1C"/>
    <w:rsid w:val="00933AAE"/>
    <w:rsid w:val="00934524"/>
    <w:rsid w:val="00935CC2"/>
    <w:rsid w:val="00935E16"/>
    <w:rsid w:val="00936253"/>
    <w:rsid w:val="00936504"/>
    <w:rsid w:val="00936692"/>
    <w:rsid w:val="00936BB8"/>
    <w:rsid w:val="00940227"/>
    <w:rsid w:val="00940BF8"/>
    <w:rsid w:val="00940CD8"/>
    <w:rsid w:val="00941112"/>
    <w:rsid w:val="009412D4"/>
    <w:rsid w:val="00941A5A"/>
    <w:rsid w:val="00942A0D"/>
    <w:rsid w:val="00942D94"/>
    <w:rsid w:val="00943784"/>
    <w:rsid w:val="00943995"/>
    <w:rsid w:val="00943FD9"/>
    <w:rsid w:val="0094400C"/>
    <w:rsid w:val="00944305"/>
    <w:rsid w:val="00944A9D"/>
    <w:rsid w:val="00944FC8"/>
    <w:rsid w:val="00945664"/>
    <w:rsid w:val="00945838"/>
    <w:rsid w:val="00946547"/>
    <w:rsid w:val="009465AD"/>
    <w:rsid w:val="009473E8"/>
    <w:rsid w:val="009475E8"/>
    <w:rsid w:val="00947B40"/>
    <w:rsid w:val="00947BEC"/>
    <w:rsid w:val="00947EEB"/>
    <w:rsid w:val="0095023A"/>
    <w:rsid w:val="00950426"/>
    <w:rsid w:val="00950590"/>
    <w:rsid w:val="009510AA"/>
    <w:rsid w:val="00951460"/>
    <w:rsid w:val="0095215F"/>
    <w:rsid w:val="009525F4"/>
    <w:rsid w:val="009528FD"/>
    <w:rsid w:val="00952E41"/>
    <w:rsid w:val="009533E1"/>
    <w:rsid w:val="0095369C"/>
    <w:rsid w:val="00953B6B"/>
    <w:rsid w:val="00953C0E"/>
    <w:rsid w:val="00954B0D"/>
    <w:rsid w:val="0095524D"/>
    <w:rsid w:val="009562D1"/>
    <w:rsid w:val="00957994"/>
    <w:rsid w:val="00957D84"/>
    <w:rsid w:val="009600FD"/>
    <w:rsid w:val="00960DAF"/>
    <w:rsid w:val="009614C8"/>
    <w:rsid w:val="009617C1"/>
    <w:rsid w:val="0096221A"/>
    <w:rsid w:val="00962297"/>
    <w:rsid w:val="00962816"/>
    <w:rsid w:val="00963620"/>
    <w:rsid w:val="009636FC"/>
    <w:rsid w:val="00963AA8"/>
    <w:rsid w:val="00963AC5"/>
    <w:rsid w:val="009648C5"/>
    <w:rsid w:val="00964CB7"/>
    <w:rsid w:val="00964F7C"/>
    <w:rsid w:val="009651D4"/>
    <w:rsid w:val="00965E02"/>
    <w:rsid w:val="00966100"/>
    <w:rsid w:val="00966710"/>
    <w:rsid w:val="00966824"/>
    <w:rsid w:val="009668D5"/>
    <w:rsid w:val="0096698C"/>
    <w:rsid w:val="00966C08"/>
    <w:rsid w:val="009670C0"/>
    <w:rsid w:val="0096724E"/>
    <w:rsid w:val="009700F8"/>
    <w:rsid w:val="00970232"/>
    <w:rsid w:val="009712CB"/>
    <w:rsid w:val="009716B5"/>
    <w:rsid w:val="00972A10"/>
    <w:rsid w:val="00972D3C"/>
    <w:rsid w:val="00972D69"/>
    <w:rsid w:val="009733D6"/>
    <w:rsid w:val="00973561"/>
    <w:rsid w:val="00973618"/>
    <w:rsid w:val="00973EDA"/>
    <w:rsid w:val="009740BC"/>
    <w:rsid w:val="00974196"/>
    <w:rsid w:val="00974AE7"/>
    <w:rsid w:val="00975277"/>
    <w:rsid w:val="00975283"/>
    <w:rsid w:val="00976090"/>
    <w:rsid w:val="00976630"/>
    <w:rsid w:val="00976878"/>
    <w:rsid w:val="00977A59"/>
    <w:rsid w:val="00980C10"/>
    <w:rsid w:val="00980E59"/>
    <w:rsid w:val="00980EBD"/>
    <w:rsid w:val="00980FB4"/>
    <w:rsid w:val="009814D9"/>
    <w:rsid w:val="00981773"/>
    <w:rsid w:val="00981871"/>
    <w:rsid w:val="00981CBA"/>
    <w:rsid w:val="00982CF0"/>
    <w:rsid w:val="00982E74"/>
    <w:rsid w:val="00982FF7"/>
    <w:rsid w:val="00983000"/>
    <w:rsid w:val="009832B4"/>
    <w:rsid w:val="009839DE"/>
    <w:rsid w:val="00983CD8"/>
    <w:rsid w:val="009841EA"/>
    <w:rsid w:val="0098456B"/>
    <w:rsid w:val="00984580"/>
    <w:rsid w:val="00984926"/>
    <w:rsid w:val="00984B49"/>
    <w:rsid w:val="00984BF2"/>
    <w:rsid w:val="009855D5"/>
    <w:rsid w:val="00985AFD"/>
    <w:rsid w:val="00986B10"/>
    <w:rsid w:val="0098700F"/>
    <w:rsid w:val="0098740F"/>
    <w:rsid w:val="00987520"/>
    <w:rsid w:val="009875BF"/>
    <w:rsid w:val="00987C96"/>
    <w:rsid w:val="00990026"/>
    <w:rsid w:val="009900AA"/>
    <w:rsid w:val="00990771"/>
    <w:rsid w:val="0099087A"/>
    <w:rsid w:val="00990B8D"/>
    <w:rsid w:val="009910B8"/>
    <w:rsid w:val="00991B98"/>
    <w:rsid w:val="00992619"/>
    <w:rsid w:val="00992A4E"/>
    <w:rsid w:val="00992BC5"/>
    <w:rsid w:val="00993BC5"/>
    <w:rsid w:val="00993FC5"/>
    <w:rsid w:val="00994AFD"/>
    <w:rsid w:val="00994B44"/>
    <w:rsid w:val="00994F7B"/>
    <w:rsid w:val="0099555E"/>
    <w:rsid w:val="00995568"/>
    <w:rsid w:val="00995B34"/>
    <w:rsid w:val="00995DAC"/>
    <w:rsid w:val="00996016"/>
    <w:rsid w:val="009968C2"/>
    <w:rsid w:val="00996946"/>
    <w:rsid w:val="00997530"/>
    <w:rsid w:val="00997F1A"/>
    <w:rsid w:val="00997FE4"/>
    <w:rsid w:val="009A0704"/>
    <w:rsid w:val="009A1D1B"/>
    <w:rsid w:val="009A3334"/>
    <w:rsid w:val="009A3AB2"/>
    <w:rsid w:val="009A3C80"/>
    <w:rsid w:val="009A469D"/>
    <w:rsid w:val="009A47E3"/>
    <w:rsid w:val="009A489D"/>
    <w:rsid w:val="009A4A84"/>
    <w:rsid w:val="009A4BE4"/>
    <w:rsid w:val="009A51AF"/>
    <w:rsid w:val="009A523A"/>
    <w:rsid w:val="009A5402"/>
    <w:rsid w:val="009A5A12"/>
    <w:rsid w:val="009A6B5D"/>
    <w:rsid w:val="009A6B72"/>
    <w:rsid w:val="009B04FA"/>
    <w:rsid w:val="009B08DB"/>
    <w:rsid w:val="009B0A46"/>
    <w:rsid w:val="009B0AE6"/>
    <w:rsid w:val="009B157E"/>
    <w:rsid w:val="009B17C7"/>
    <w:rsid w:val="009B1BBD"/>
    <w:rsid w:val="009B2426"/>
    <w:rsid w:val="009B3542"/>
    <w:rsid w:val="009B4380"/>
    <w:rsid w:val="009B4425"/>
    <w:rsid w:val="009B4522"/>
    <w:rsid w:val="009B52AA"/>
    <w:rsid w:val="009B5DEC"/>
    <w:rsid w:val="009B5E37"/>
    <w:rsid w:val="009B5F13"/>
    <w:rsid w:val="009B62AD"/>
    <w:rsid w:val="009B70DE"/>
    <w:rsid w:val="009B7441"/>
    <w:rsid w:val="009B7639"/>
    <w:rsid w:val="009B79BB"/>
    <w:rsid w:val="009C0763"/>
    <w:rsid w:val="009C0AC5"/>
    <w:rsid w:val="009C1750"/>
    <w:rsid w:val="009C1A60"/>
    <w:rsid w:val="009C2203"/>
    <w:rsid w:val="009C22D5"/>
    <w:rsid w:val="009C3B91"/>
    <w:rsid w:val="009C46A6"/>
    <w:rsid w:val="009C473D"/>
    <w:rsid w:val="009C47CC"/>
    <w:rsid w:val="009C48A4"/>
    <w:rsid w:val="009C48CE"/>
    <w:rsid w:val="009C5B07"/>
    <w:rsid w:val="009C5F6E"/>
    <w:rsid w:val="009C6653"/>
    <w:rsid w:val="009C6FED"/>
    <w:rsid w:val="009C702E"/>
    <w:rsid w:val="009C7411"/>
    <w:rsid w:val="009C7453"/>
    <w:rsid w:val="009D019E"/>
    <w:rsid w:val="009D052F"/>
    <w:rsid w:val="009D07F9"/>
    <w:rsid w:val="009D184F"/>
    <w:rsid w:val="009D28B0"/>
    <w:rsid w:val="009D3A5C"/>
    <w:rsid w:val="009D46C0"/>
    <w:rsid w:val="009D5CE7"/>
    <w:rsid w:val="009D67F6"/>
    <w:rsid w:val="009D77CE"/>
    <w:rsid w:val="009D79AA"/>
    <w:rsid w:val="009D7A01"/>
    <w:rsid w:val="009E00FA"/>
    <w:rsid w:val="009E0480"/>
    <w:rsid w:val="009E056C"/>
    <w:rsid w:val="009E0B8A"/>
    <w:rsid w:val="009E0E49"/>
    <w:rsid w:val="009E0FF2"/>
    <w:rsid w:val="009E306B"/>
    <w:rsid w:val="009E4360"/>
    <w:rsid w:val="009E49A6"/>
    <w:rsid w:val="009E52E1"/>
    <w:rsid w:val="009E6082"/>
    <w:rsid w:val="009E66D9"/>
    <w:rsid w:val="009E67F9"/>
    <w:rsid w:val="009E6D81"/>
    <w:rsid w:val="009E79E6"/>
    <w:rsid w:val="009F03D9"/>
    <w:rsid w:val="009F0659"/>
    <w:rsid w:val="009F1B23"/>
    <w:rsid w:val="009F2622"/>
    <w:rsid w:val="009F2A27"/>
    <w:rsid w:val="009F2A3D"/>
    <w:rsid w:val="009F2AED"/>
    <w:rsid w:val="009F3BC7"/>
    <w:rsid w:val="009F3D38"/>
    <w:rsid w:val="009F4270"/>
    <w:rsid w:val="009F43A6"/>
    <w:rsid w:val="009F44A9"/>
    <w:rsid w:val="009F4BE9"/>
    <w:rsid w:val="009F5707"/>
    <w:rsid w:val="009F5873"/>
    <w:rsid w:val="009F5E79"/>
    <w:rsid w:val="009F605B"/>
    <w:rsid w:val="009F6867"/>
    <w:rsid w:val="009F75D3"/>
    <w:rsid w:val="009F76CF"/>
    <w:rsid w:val="009F7826"/>
    <w:rsid w:val="009F7C99"/>
    <w:rsid w:val="00A00F2A"/>
    <w:rsid w:val="00A011E1"/>
    <w:rsid w:val="00A016DC"/>
    <w:rsid w:val="00A01DC1"/>
    <w:rsid w:val="00A0254D"/>
    <w:rsid w:val="00A02F57"/>
    <w:rsid w:val="00A03EAB"/>
    <w:rsid w:val="00A04723"/>
    <w:rsid w:val="00A04946"/>
    <w:rsid w:val="00A04EA4"/>
    <w:rsid w:val="00A053F4"/>
    <w:rsid w:val="00A05A51"/>
    <w:rsid w:val="00A05C87"/>
    <w:rsid w:val="00A0604F"/>
    <w:rsid w:val="00A06111"/>
    <w:rsid w:val="00A06227"/>
    <w:rsid w:val="00A0638E"/>
    <w:rsid w:val="00A06754"/>
    <w:rsid w:val="00A06C0F"/>
    <w:rsid w:val="00A06DCF"/>
    <w:rsid w:val="00A073BC"/>
    <w:rsid w:val="00A0751F"/>
    <w:rsid w:val="00A10099"/>
    <w:rsid w:val="00A108A9"/>
    <w:rsid w:val="00A108BA"/>
    <w:rsid w:val="00A10F75"/>
    <w:rsid w:val="00A115F9"/>
    <w:rsid w:val="00A1267B"/>
    <w:rsid w:val="00A12D60"/>
    <w:rsid w:val="00A12DA1"/>
    <w:rsid w:val="00A12E49"/>
    <w:rsid w:val="00A137C9"/>
    <w:rsid w:val="00A139D0"/>
    <w:rsid w:val="00A13E4D"/>
    <w:rsid w:val="00A14A02"/>
    <w:rsid w:val="00A14EA4"/>
    <w:rsid w:val="00A1530A"/>
    <w:rsid w:val="00A15ABF"/>
    <w:rsid w:val="00A15BD6"/>
    <w:rsid w:val="00A15BE8"/>
    <w:rsid w:val="00A15D87"/>
    <w:rsid w:val="00A15E76"/>
    <w:rsid w:val="00A16767"/>
    <w:rsid w:val="00A168AA"/>
    <w:rsid w:val="00A16BCF"/>
    <w:rsid w:val="00A209C6"/>
    <w:rsid w:val="00A209FB"/>
    <w:rsid w:val="00A20A6A"/>
    <w:rsid w:val="00A20B39"/>
    <w:rsid w:val="00A21745"/>
    <w:rsid w:val="00A217D5"/>
    <w:rsid w:val="00A219EB"/>
    <w:rsid w:val="00A21D69"/>
    <w:rsid w:val="00A22EFA"/>
    <w:rsid w:val="00A239C9"/>
    <w:rsid w:val="00A23B39"/>
    <w:rsid w:val="00A24258"/>
    <w:rsid w:val="00A24336"/>
    <w:rsid w:val="00A24902"/>
    <w:rsid w:val="00A24C67"/>
    <w:rsid w:val="00A25349"/>
    <w:rsid w:val="00A253B7"/>
    <w:rsid w:val="00A25EAC"/>
    <w:rsid w:val="00A2628C"/>
    <w:rsid w:val="00A2669D"/>
    <w:rsid w:val="00A26FE7"/>
    <w:rsid w:val="00A27C9C"/>
    <w:rsid w:val="00A30366"/>
    <w:rsid w:val="00A303D5"/>
    <w:rsid w:val="00A304EF"/>
    <w:rsid w:val="00A309E3"/>
    <w:rsid w:val="00A30D00"/>
    <w:rsid w:val="00A30EA2"/>
    <w:rsid w:val="00A32368"/>
    <w:rsid w:val="00A32797"/>
    <w:rsid w:val="00A33051"/>
    <w:rsid w:val="00A3388D"/>
    <w:rsid w:val="00A35189"/>
    <w:rsid w:val="00A351A0"/>
    <w:rsid w:val="00A35948"/>
    <w:rsid w:val="00A35999"/>
    <w:rsid w:val="00A35D3B"/>
    <w:rsid w:val="00A35D9E"/>
    <w:rsid w:val="00A36F89"/>
    <w:rsid w:val="00A37141"/>
    <w:rsid w:val="00A37665"/>
    <w:rsid w:val="00A379A8"/>
    <w:rsid w:val="00A37A6D"/>
    <w:rsid w:val="00A37C34"/>
    <w:rsid w:val="00A40D03"/>
    <w:rsid w:val="00A40FB8"/>
    <w:rsid w:val="00A415BE"/>
    <w:rsid w:val="00A41F95"/>
    <w:rsid w:val="00A4241A"/>
    <w:rsid w:val="00A429AA"/>
    <w:rsid w:val="00A42D29"/>
    <w:rsid w:val="00A431F8"/>
    <w:rsid w:val="00A4386C"/>
    <w:rsid w:val="00A442D0"/>
    <w:rsid w:val="00A44923"/>
    <w:rsid w:val="00A44989"/>
    <w:rsid w:val="00A44E5F"/>
    <w:rsid w:val="00A45076"/>
    <w:rsid w:val="00A453F0"/>
    <w:rsid w:val="00A45F77"/>
    <w:rsid w:val="00A46578"/>
    <w:rsid w:val="00A47019"/>
    <w:rsid w:val="00A4761E"/>
    <w:rsid w:val="00A5065A"/>
    <w:rsid w:val="00A50CAD"/>
    <w:rsid w:val="00A512E0"/>
    <w:rsid w:val="00A51338"/>
    <w:rsid w:val="00A513EE"/>
    <w:rsid w:val="00A51E60"/>
    <w:rsid w:val="00A52134"/>
    <w:rsid w:val="00A52793"/>
    <w:rsid w:val="00A52921"/>
    <w:rsid w:val="00A5297B"/>
    <w:rsid w:val="00A52F61"/>
    <w:rsid w:val="00A53A2C"/>
    <w:rsid w:val="00A53E18"/>
    <w:rsid w:val="00A547B1"/>
    <w:rsid w:val="00A54B0E"/>
    <w:rsid w:val="00A54B4A"/>
    <w:rsid w:val="00A55725"/>
    <w:rsid w:val="00A55812"/>
    <w:rsid w:val="00A55AA8"/>
    <w:rsid w:val="00A55ED5"/>
    <w:rsid w:val="00A56095"/>
    <w:rsid w:val="00A57948"/>
    <w:rsid w:val="00A60257"/>
    <w:rsid w:val="00A6030F"/>
    <w:rsid w:val="00A605F2"/>
    <w:rsid w:val="00A605FA"/>
    <w:rsid w:val="00A61888"/>
    <w:rsid w:val="00A61D0E"/>
    <w:rsid w:val="00A62A81"/>
    <w:rsid w:val="00A62E86"/>
    <w:rsid w:val="00A63047"/>
    <w:rsid w:val="00A637AA"/>
    <w:rsid w:val="00A642A5"/>
    <w:rsid w:val="00A64AC4"/>
    <w:rsid w:val="00A65F35"/>
    <w:rsid w:val="00A66B60"/>
    <w:rsid w:val="00A6719B"/>
    <w:rsid w:val="00A6742E"/>
    <w:rsid w:val="00A67B11"/>
    <w:rsid w:val="00A707B9"/>
    <w:rsid w:val="00A70BF3"/>
    <w:rsid w:val="00A71C21"/>
    <w:rsid w:val="00A71DE9"/>
    <w:rsid w:val="00A71F3A"/>
    <w:rsid w:val="00A7235C"/>
    <w:rsid w:val="00A73A64"/>
    <w:rsid w:val="00A7436F"/>
    <w:rsid w:val="00A75310"/>
    <w:rsid w:val="00A75394"/>
    <w:rsid w:val="00A7603C"/>
    <w:rsid w:val="00A7611C"/>
    <w:rsid w:val="00A761D2"/>
    <w:rsid w:val="00A7653F"/>
    <w:rsid w:val="00A76C6E"/>
    <w:rsid w:val="00A76DDF"/>
    <w:rsid w:val="00A77AE6"/>
    <w:rsid w:val="00A77C0F"/>
    <w:rsid w:val="00A810D2"/>
    <w:rsid w:val="00A8123A"/>
    <w:rsid w:val="00A815A2"/>
    <w:rsid w:val="00A817F0"/>
    <w:rsid w:val="00A81ADE"/>
    <w:rsid w:val="00A81D8A"/>
    <w:rsid w:val="00A8215E"/>
    <w:rsid w:val="00A8250B"/>
    <w:rsid w:val="00A82906"/>
    <w:rsid w:val="00A82AAF"/>
    <w:rsid w:val="00A82C0F"/>
    <w:rsid w:val="00A82DE6"/>
    <w:rsid w:val="00A838C9"/>
    <w:rsid w:val="00A84028"/>
    <w:rsid w:val="00A84787"/>
    <w:rsid w:val="00A8498C"/>
    <w:rsid w:val="00A8561B"/>
    <w:rsid w:val="00A85D44"/>
    <w:rsid w:val="00A869EF"/>
    <w:rsid w:val="00A873B1"/>
    <w:rsid w:val="00A87787"/>
    <w:rsid w:val="00A87977"/>
    <w:rsid w:val="00A87DE3"/>
    <w:rsid w:val="00A90550"/>
    <w:rsid w:val="00A90608"/>
    <w:rsid w:val="00A907EC"/>
    <w:rsid w:val="00A90975"/>
    <w:rsid w:val="00A91201"/>
    <w:rsid w:val="00A91344"/>
    <w:rsid w:val="00A91C20"/>
    <w:rsid w:val="00A91D19"/>
    <w:rsid w:val="00A923EE"/>
    <w:rsid w:val="00A928B6"/>
    <w:rsid w:val="00A9388B"/>
    <w:rsid w:val="00A93C7A"/>
    <w:rsid w:val="00A94062"/>
    <w:rsid w:val="00A94191"/>
    <w:rsid w:val="00A94502"/>
    <w:rsid w:val="00A95231"/>
    <w:rsid w:val="00A9546F"/>
    <w:rsid w:val="00A96539"/>
    <w:rsid w:val="00A96AC4"/>
    <w:rsid w:val="00A97449"/>
    <w:rsid w:val="00A97535"/>
    <w:rsid w:val="00A976B4"/>
    <w:rsid w:val="00AA0575"/>
    <w:rsid w:val="00AA0702"/>
    <w:rsid w:val="00AA0731"/>
    <w:rsid w:val="00AA0F8A"/>
    <w:rsid w:val="00AA1AAF"/>
    <w:rsid w:val="00AA1C57"/>
    <w:rsid w:val="00AA22F3"/>
    <w:rsid w:val="00AA29B0"/>
    <w:rsid w:val="00AA2E22"/>
    <w:rsid w:val="00AA3844"/>
    <w:rsid w:val="00AA3FD1"/>
    <w:rsid w:val="00AA44EB"/>
    <w:rsid w:val="00AA4567"/>
    <w:rsid w:val="00AA59FF"/>
    <w:rsid w:val="00AA5E12"/>
    <w:rsid w:val="00AA6631"/>
    <w:rsid w:val="00AA664C"/>
    <w:rsid w:val="00AA6F31"/>
    <w:rsid w:val="00AA7826"/>
    <w:rsid w:val="00AA7F8B"/>
    <w:rsid w:val="00AB0348"/>
    <w:rsid w:val="00AB03D3"/>
    <w:rsid w:val="00AB0625"/>
    <w:rsid w:val="00AB094F"/>
    <w:rsid w:val="00AB1627"/>
    <w:rsid w:val="00AB1F40"/>
    <w:rsid w:val="00AB1F7B"/>
    <w:rsid w:val="00AB25E3"/>
    <w:rsid w:val="00AB2B68"/>
    <w:rsid w:val="00AB2F46"/>
    <w:rsid w:val="00AB325B"/>
    <w:rsid w:val="00AB3D68"/>
    <w:rsid w:val="00AB419D"/>
    <w:rsid w:val="00AB4A8B"/>
    <w:rsid w:val="00AB5036"/>
    <w:rsid w:val="00AB602D"/>
    <w:rsid w:val="00AB60F5"/>
    <w:rsid w:val="00AB63C0"/>
    <w:rsid w:val="00AB6435"/>
    <w:rsid w:val="00AB6BA5"/>
    <w:rsid w:val="00AB72D1"/>
    <w:rsid w:val="00AB7624"/>
    <w:rsid w:val="00AC05D0"/>
    <w:rsid w:val="00AC11CD"/>
    <w:rsid w:val="00AC146A"/>
    <w:rsid w:val="00AC1514"/>
    <w:rsid w:val="00AC1593"/>
    <w:rsid w:val="00AC19B0"/>
    <w:rsid w:val="00AC2824"/>
    <w:rsid w:val="00AC287B"/>
    <w:rsid w:val="00AC3226"/>
    <w:rsid w:val="00AC33F3"/>
    <w:rsid w:val="00AC3601"/>
    <w:rsid w:val="00AC44D8"/>
    <w:rsid w:val="00AC4C85"/>
    <w:rsid w:val="00AC5889"/>
    <w:rsid w:val="00AC595D"/>
    <w:rsid w:val="00AC5D72"/>
    <w:rsid w:val="00AC5E26"/>
    <w:rsid w:val="00AC5E9E"/>
    <w:rsid w:val="00AC5FB3"/>
    <w:rsid w:val="00AC616F"/>
    <w:rsid w:val="00AC61E9"/>
    <w:rsid w:val="00AC6274"/>
    <w:rsid w:val="00AC70C1"/>
    <w:rsid w:val="00AC70DC"/>
    <w:rsid w:val="00AC7764"/>
    <w:rsid w:val="00AD14EF"/>
    <w:rsid w:val="00AD1DE6"/>
    <w:rsid w:val="00AD1EF5"/>
    <w:rsid w:val="00AD212F"/>
    <w:rsid w:val="00AD2D40"/>
    <w:rsid w:val="00AD3107"/>
    <w:rsid w:val="00AD3960"/>
    <w:rsid w:val="00AD3BEF"/>
    <w:rsid w:val="00AD54B6"/>
    <w:rsid w:val="00AD55A3"/>
    <w:rsid w:val="00AD6109"/>
    <w:rsid w:val="00AD6F0E"/>
    <w:rsid w:val="00AD709C"/>
    <w:rsid w:val="00AD73D6"/>
    <w:rsid w:val="00AD7A10"/>
    <w:rsid w:val="00AD7B38"/>
    <w:rsid w:val="00AE0197"/>
    <w:rsid w:val="00AE0538"/>
    <w:rsid w:val="00AE068B"/>
    <w:rsid w:val="00AE0B17"/>
    <w:rsid w:val="00AE0C78"/>
    <w:rsid w:val="00AE0C83"/>
    <w:rsid w:val="00AE1669"/>
    <w:rsid w:val="00AE22AA"/>
    <w:rsid w:val="00AE24F7"/>
    <w:rsid w:val="00AE2B54"/>
    <w:rsid w:val="00AE3183"/>
    <w:rsid w:val="00AE34A4"/>
    <w:rsid w:val="00AE3504"/>
    <w:rsid w:val="00AE4BD4"/>
    <w:rsid w:val="00AE4E6A"/>
    <w:rsid w:val="00AE4EAB"/>
    <w:rsid w:val="00AE5A09"/>
    <w:rsid w:val="00AE5B28"/>
    <w:rsid w:val="00AE62E8"/>
    <w:rsid w:val="00AE63C0"/>
    <w:rsid w:val="00AE739B"/>
    <w:rsid w:val="00AE7564"/>
    <w:rsid w:val="00AE7F83"/>
    <w:rsid w:val="00AF0996"/>
    <w:rsid w:val="00AF112F"/>
    <w:rsid w:val="00AF12FF"/>
    <w:rsid w:val="00AF1373"/>
    <w:rsid w:val="00AF1643"/>
    <w:rsid w:val="00AF1788"/>
    <w:rsid w:val="00AF19F3"/>
    <w:rsid w:val="00AF1AAD"/>
    <w:rsid w:val="00AF1F8D"/>
    <w:rsid w:val="00AF28B3"/>
    <w:rsid w:val="00AF2AA0"/>
    <w:rsid w:val="00AF2C82"/>
    <w:rsid w:val="00AF2ED0"/>
    <w:rsid w:val="00AF2FE6"/>
    <w:rsid w:val="00AF34FF"/>
    <w:rsid w:val="00AF3976"/>
    <w:rsid w:val="00AF3DD2"/>
    <w:rsid w:val="00AF3FB7"/>
    <w:rsid w:val="00AF4E4D"/>
    <w:rsid w:val="00AF5370"/>
    <w:rsid w:val="00AF5650"/>
    <w:rsid w:val="00AF568E"/>
    <w:rsid w:val="00AF571E"/>
    <w:rsid w:val="00AF5DE1"/>
    <w:rsid w:val="00AF5E97"/>
    <w:rsid w:val="00AF61B2"/>
    <w:rsid w:val="00AF6518"/>
    <w:rsid w:val="00AF69CD"/>
    <w:rsid w:val="00AF6A68"/>
    <w:rsid w:val="00AF6B07"/>
    <w:rsid w:val="00AF6BF9"/>
    <w:rsid w:val="00AF757C"/>
    <w:rsid w:val="00AF7BF6"/>
    <w:rsid w:val="00AF7D58"/>
    <w:rsid w:val="00AF7D77"/>
    <w:rsid w:val="00B00495"/>
    <w:rsid w:val="00B00957"/>
    <w:rsid w:val="00B00FE6"/>
    <w:rsid w:val="00B01364"/>
    <w:rsid w:val="00B01827"/>
    <w:rsid w:val="00B03766"/>
    <w:rsid w:val="00B039C6"/>
    <w:rsid w:val="00B03BE7"/>
    <w:rsid w:val="00B03EB0"/>
    <w:rsid w:val="00B04801"/>
    <w:rsid w:val="00B0501C"/>
    <w:rsid w:val="00B0551D"/>
    <w:rsid w:val="00B06265"/>
    <w:rsid w:val="00B06850"/>
    <w:rsid w:val="00B06B4A"/>
    <w:rsid w:val="00B06CC2"/>
    <w:rsid w:val="00B07805"/>
    <w:rsid w:val="00B10203"/>
    <w:rsid w:val="00B10625"/>
    <w:rsid w:val="00B10C20"/>
    <w:rsid w:val="00B10F9B"/>
    <w:rsid w:val="00B1138A"/>
    <w:rsid w:val="00B119C3"/>
    <w:rsid w:val="00B11A11"/>
    <w:rsid w:val="00B12206"/>
    <w:rsid w:val="00B12B88"/>
    <w:rsid w:val="00B12C99"/>
    <w:rsid w:val="00B12DAD"/>
    <w:rsid w:val="00B13B67"/>
    <w:rsid w:val="00B13F18"/>
    <w:rsid w:val="00B1421D"/>
    <w:rsid w:val="00B14887"/>
    <w:rsid w:val="00B15E27"/>
    <w:rsid w:val="00B161A6"/>
    <w:rsid w:val="00B16220"/>
    <w:rsid w:val="00B16B79"/>
    <w:rsid w:val="00B1744D"/>
    <w:rsid w:val="00B17513"/>
    <w:rsid w:val="00B17693"/>
    <w:rsid w:val="00B17750"/>
    <w:rsid w:val="00B178C1"/>
    <w:rsid w:val="00B17A78"/>
    <w:rsid w:val="00B17ABC"/>
    <w:rsid w:val="00B20377"/>
    <w:rsid w:val="00B20E82"/>
    <w:rsid w:val="00B210D4"/>
    <w:rsid w:val="00B216A0"/>
    <w:rsid w:val="00B220A8"/>
    <w:rsid w:val="00B222D0"/>
    <w:rsid w:val="00B227DE"/>
    <w:rsid w:val="00B22EE3"/>
    <w:rsid w:val="00B2390E"/>
    <w:rsid w:val="00B24295"/>
    <w:rsid w:val="00B24926"/>
    <w:rsid w:val="00B249D4"/>
    <w:rsid w:val="00B25B9E"/>
    <w:rsid w:val="00B25C9B"/>
    <w:rsid w:val="00B264D7"/>
    <w:rsid w:val="00B26B45"/>
    <w:rsid w:val="00B26F20"/>
    <w:rsid w:val="00B2788F"/>
    <w:rsid w:val="00B3011B"/>
    <w:rsid w:val="00B30DB9"/>
    <w:rsid w:val="00B3143C"/>
    <w:rsid w:val="00B31ADE"/>
    <w:rsid w:val="00B31B0B"/>
    <w:rsid w:val="00B31E23"/>
    <w:rsid w:val="00B3200B"/>
    <w:rsid w:val="00B32418"/>
    <w:rsid w:val="00B32484"/>
    <w:rsid w:val="00B32583"/>
    <w:rsid w:val="00B33A78"/>
    <w:rsid w:val="00B3476A"/>
    <w:rsid w:val="00B3487F"/>
    <w:rsid w:val="00B349B6"/>
    <w:rsid w:val="00B34D1C"/>
    <w:rsid w:val="00B35216"/>
    <w:rsid w:val="00B35760"/>
    <w:rsid w:val="00B35BEF"/>
    <w:rsid w:val="00B35C2B"/>
    <w:rsid w:val="00B372CE"/>
    <w:rsid w:val="00B37A1B"/>
    <w:rsid w:val="00B37B10"/>
    <w:rsid w:val="00B410B8"/>
    <w:rsid w:val="00B41207"/>
    <w:rsid w:val="00B418AB"/>
    <w:rsid w:val="00B43C8A"/>
    <w:rsid w:val="00B442F2"/>
    <w:rsid w:val="00B44E13"/>
    <w:rsid w:val="00B4565C"/>
    <w:rsid w:val="00B46200"/>
    <w:rsid w:val="00B467FB"/>
    <w:rsid w:val="00B46B1F"/>
    <w:rsid w:val="00B47AC9"/>
    <w:rsid w:val="00B50C9A"/>
    <w:rsid w:val="00B50F81"/>
    <w:rsid w:val="00B51A33"/>
    <w:rsid w:val="00B51AD6"/>
    <w:rsid w:val="00B51C51"/>
    <w:rsid w:val="00B52509"/>
    <w:rsid w:val="00B52D89"/>
    <w:rsid w:val="00B537FF"/>
    <w:rsid w:val="00B53AEE"/>
    <w:rsid w:val="00B53B12"/>
    <w:rsid w:val="00B5453E"/>
    <w:rsid w:val="00B55E5B"/>
    <w:rsid w:val="00B567C4"/>
    <w:rsid w:val="00B56CBB"/>
    <w:rsid w:val="00B56ED5"/>
    <w:rsid w:val="00B56FFA"/>
    <w:rsid w:val="00B5728C"/>
    <w:rsid w:val="00B57594"/>
    <w:rsid w:val="00B577F0"/>
    <w:rsid w:val="00B57DA7"/>
    <w:rsid w:val="00B60131"/>
    <w:rsid w:val="00B60460"/>
    <w:rsid w:val="00B60667"/>
    <w:rsid w:val="00B60DBA"/>
    <w:rsid w:val="00B6154D"/>
    <w:rsid w:val="00B6162F"/>
    <w:rsid w:val="00B621F4"/>
    <w:rsid w:val="00B62227"/>
    <w:rsid w:val="00B62D9B"/>
    <w:rsid w:val="00B62FE6"/>
    <w:rsid w:val="00B6337B"/>
    <w:rsid w:val="00B6348D"/>
    <w:rsid w:val="00B64BB1"/>
    <w:rsid w:val="00B657F4"/>
    <w:rsid w:val="00B658BD"/>
    <w:rsid w:val="00B6622B"/>
    <w:rsid w:val="00B66446"/>
    <w:rsid w:val="00B66ADA"/>
    <w:rsid w:val="00B66C40"/>
    <w:rsid w:val="00B6702E"/>
    <w:rsid w:val="00B67065"/>
    <w:rsid w:val="00B673A2"/>
    <w:rsid w:val="00B677A7"/>
    <w:rsid w:val="00B678D8"/>
    <w:rsid w:val="00B67A8C"/>
    <w:rsid w:val="00B702E1"/>
    <w:rsid w:val="00B710D9"/>
    <w:rsid w:val="00B71155"/>
    <w:rsid w:val="00B711EC"/>
    <w:rsid w:val="00B7200E"/>
    <w:rsid w:val="00B73C71"/>
    <w:rsid w:val="00B7410E"/>
    <w:rsid w:val="00B7477B"/>
    <w:rsid w:val="00B750EC"/>
    <w:rsid w:val="00B756B8"/>
    <w:rsid w:val="00B75804"/>
    <w:rsid w:val="00B75ECA"/>
    <w:rsid w:val="00B760D9"/>
    <w:rsid w:val="00B76C92"/>
    <w:rsid w:val="00B7779E"/>
    <w:rsid w:val="00B8009A"/>
    <w:rsid w:val="00B80595"/>
    <w:rsid w:val="00B80A07"/>
    <w:rsid w:val="00B810FF"/>
    <w:rsid w:val="00B820F1"/>
    <w:rsid w:val="00B8292E"/>
    <w:rsid w:val="00B82D83"/>
    <w:rsid w:val="00B8310C"/>
    <w:rsid w:val="00B8348F"/>
    <w:rsid w:val="00B8351C"/>
    <w:rsid w:val="00B8361B"/>
    <w:rsid w:val="00B839E1"/>
    <w:rsid w:val="00B8402C"/>
    <w:rsid w:val="00B84389"/>
    <w:rsid w:val="00B8465F"/>
    <w:rsid w:val="00B84CB4"/>
    <w:rsid w:val="00B84D56"/>
    <w:rsid w:val="00B84E82"/>
    <w:rsid w:val="00B8547A"/>
    <w:rsid w:val="00B855C6"/>
    <w:rsid w:val="00B85CC7"/>
    <w:rsid w:val="00B86816"/>
    <w:rsid w:val="00B86A7F"/>
    <w:rsid w:val="00B86C9C"/>
    <w:rsid w:val="00B870D9"/>
    <w:rsid w:val="00B87568"/>
    <w:rsid w:val="00B87882"/>
    <w:rsid w:val="00B87A72"/>
    <w:rsid w:val="00B90012"/>
    <w:rsid w:val="00B90761"/>
    <w:rsid w:val="00B9094B"/>
    <w:rsid w:val="00B90B52"/>
    <w:rsid w:val="00B90EFC"/>
    <w:rsid w:val="00B91432"/>
    <w:rsid w:val="00B91A2C"/>
    <w:rsid w:val="00B91F68"/>
    <w:rsid w:val="00B92353"/>
    <w:rsid w:val="00B9271D"/>
    <w:rsid w:val="00B92F08"/>
    <w:rsid w:val="00B93194"/>
    <w:rsid w:val="00B93A16"/>
    <w:rsid w:val="00B93CE8"/>
    <w:rsid w:val="00B93D34"/>
    <w:rsid w:val="00B94A09"/>
    <w:rsid w:val="00B95A9C"/>
    <w:rsid w:val="00B95DA7"/>
    <w:rsid w:val="00B96571"/>
    <w:rsid w:val="00B968E4"/>
    <w:rsid w:val="00B96DB1"/>
    <w:rsid w:val="00B96EB0"/>
    <w:rsid w:val="00B96F05"/>
    <w:rsid w:val="00BA0604"/>
    <w:rsid w:val="00BA07FE"/>
    <w:rsid w:val="00BA0818"/>
    <w:rsid w:val="00BA0B9E"/>
    <w:rsid w:val="00BA0DAC"/>
    <w:rsid w:val="00BA11F8"/>
    <w:rsid w:val="00BA1822"/>
    <w:rsid w:val="00BA1AC8"/>
    <w:rsid w:val="00BA2694"/>
    <w:rsid w:val="00BA26F9"/>
    <w:rsid w:val="00BA339C"/>
    <w:rsid w:val="00BA395F"/>
    <w:rsid w:val="00BA4252"/>
    <w:rsid w:val="00BA43CE"/>
    <w:rsid w:val="00BA45F6"/>
    <w:rsid w:val="00BA4C02"/>
    <w:rsid w:val="00BA5384"/>
    <w:rsid w:val="00BA5482"/>
    <w:rsid w:val="00BA573F"/>
    <w:rsid w:val="00BA587D"/>
    <w:rsid w:val="00BA58EA"/>
    <w:rsid w:val="00BB0CAE"/>
    <w:rsid w:val="00BB0F52"/>
    <w:rsid w:val="00BB1975"/>
    <w:rsid w:val="00BB1D59"/>
    <w:rsid w:val="00BB1E70"/>
    <w:rsid w:val="00BB38D4"/>
    <w:rsid w:val="00BB39F5"/>
    <w:rsid w:val="00BB41FD"/>
    <w:rsid w:val="00BB4656"/>
    <w:rsid w:val="00BB5727"/>
    <w:rsid w:val="00BB6B29"/>
    <w:rsid w:val="00BB6C78"/>
    <w:rsid w:val="00BB6E11"/>
    <w:rsid w:val="00BB7909"/>
    <w:rsid w:val="00BB797A"/>
    <w:rsid w:val="00BB7B9D"/>
    <w:rsid w:val="00BB7F84"/>
    <w:rsid w:val="00BC0F64"/>
    <w:rsid w:val="00BC16D2"/>
    <w:rsid w:val="00BC1A38"/>
    <w:rsid w:val="00BC1F00"/>
    <w:rsid w:val="00BC2520"/>
    <w:rsid w:val="00BC255E"/>
    <w:rsid w:val="00BC2973"/>
    <w:rsid w:val="00BC3132"/>
    <w:rsid w:val="00BC37BD"/>
    <w:rsid w:val="00BC389B"/>
    <w:rsid w:val="00BC3B94"/>
    <w:rsid w:val="00BC3D02"/>
    <w:rsid w:val="00BC4138"/>
    <w:rsid w:val="00BC4899"/>
    <w:rsid w:val="00BC5074"/>
    <w:rsid w:val="00BC5103"/>
    <w:rsid w:val="00BC52B3"/>
    <w:rsid w:val="00BC57A3"/>
    <w:rsid w:val="00BC5A7C"/>
    <w:rsid w:val="00BC5E15"/>
    <w:rsid w:val="00BC5E7F"/>
    <w:rsid w:val="00BC61C1"/>
    <w:rsid w:val="00BC705E"/>
    <w:rsid w:val="00BC74ED"/>
    <w:rsid w:val="00BC75FB"/>
    <w:rsid w:val="00BC7883"/>
    <w:rsid w:val="00BD0078"/>
    <w:rsid w:val="00BD02F7"/>
    <w:rsid w:val="00BD042A"/>
    <w:rsid w:val="00BD0A40"/>
    <w:rsid w:val="00BD241A"/>
    <w:rsid w:val="00BD243A"/>
    <w:rsid w:val="00BD30C3"/>
    <w:rsid w:val="00BD40F4"/>
    <w:rsid w:val="00BD49B2"/>
    <w:rsid w:val="00BD520E"/>
    <w:rsid w:val="00BD542A"/>
    <w:rsid w:val="00BD5CB7"/>
    <w:rsid w:val="00BD61F5"/>
    <w:rsid w:val="00BD6527"/>
    <w:rsid w:val="00BD6B65"/>
    <w:rsid w:val="00BD6B90"/>
    <w:rsid w:val="00BD6ED6"/>
    <w:rsid w:val="00BD7016"/>
    <w:rsid w:val="00BD705D"/>
    <w:rsid w:val="00BD708E"/>
    <w:rsid w:val="00BD710F"/>
    <w:rsid w:val="00BD73EC"/>
    <w:rsid w:val="00BD74B5"/>
    <w:rsid w:val="00BD7A7D"/>
    <w:rsid w:val="00BD7BE6"/>
    <w:rsid w:val="00BE035F"/>
    <w:rsid w:val="00BE03FD"/>
    <w:rsid w:val="00BE0443"/>
    <w:rsid w:val="00BE1E3A"/>
    <w:rsid w:val="00BE1E68"/>
    <w:rsid w:val="00BE1FB7"/>
    <w:rsid w:val="00BE2718"/>
    <w:rsid w:val="00BE2866"/>
    <w:rsid w:val="00BE3327"/>
    <w:rsid w:val="00BE3856"/>
    <w:rsid w:val="00BE41D5"/>
    <w:rsid w:val="00BE4477"/>
    <w:rsid w:val="00BE4599"/>
    <w:rsid w:val="00BE4B34"/>
    <w:rsid w:val="00BE4DB8"/>
    <w:rsid w:val="00BE5428"/>
    <w:rsid w:val="00BE5EED"/>
    <w:rsid w:val="00BE5F66"/>
    <w:rsid w:val="00BE5FAD"/>
    <w:rsid w:val="00BE649C"/>
    <w:rsid w:val="00BE655C"/>
    <w:rsid w:val="00BE77D8"/>
    <w:rsid w:val="00BE7B94"/>
    <w:rsid w:val="00BE7DD3"/>
    <w:rsid w:val="00BF0AAB"/>
    <w:rsid w:val="00BF0B9D"/>
    <w:rsid w:val="00BF12BD"/>
    <w:rsid w:val="00BF1DD9"/>
    <w:rsid w:val="00BF1F98"/>
    <w:rsid w:val="00BF1FCC"/>
    <w:rsid w:val="00BF235B"/>
    <w:rsid w:val="00BF2701"/>
    <w:rsid w:val="00BF30B9"/>
    <w:rsid w:val="00BF397E"/>
    <w:rsid w:val="00BF4389"/>
    <w:rsid w:val="00BF43D6"/>
    <w:rsid w:val="00BF5188"/>
    <w:rsid w:val="00BF5635"/>
    <w:rsid w:val="00BF5EC7"/>
    <w:rsid w:val="00BF5FAA"/>
    <w:rsid w:val="00BF65E9"/>
    <w:rsid w:val="00C00604"/>
    <w:rsid w:val="00C01237"/>
    <w:rsid w:val="00C0186C"/>
    <w:rsid w:val="00C043E0"/>
    <w:rsid w:val="00C046D7"/>
    <w:rsid w:val="00C054BA"/>
    <w:rsid w:val="00C05539"/>
    <w:rsid w:val="00C056C0"/>
    <w:rsid w:val="00C05ADB"/>
    <w:rsid w:val="00C0696F"/>
    <w:rsid w:val="00C06A81"/>
    <w:rsid w:val="00C06F96"/>
    <w:rsid w:val="00C07546"/>
    <w:rsid w:val="00C077F2"/>
    <w:rsid w:val="00C07A03"/>
    <w:rsid w:val="00C07DCB"/>
    <w:rsid w:val="00C102EB"/>
    <w:rsid w:val="00C10311"/>
    <w:rsid w:val="00C11312"/>
    <w:rsid w:val="00C113CC"/>
    <w:rsid w:val="00C11706"/>
    <w:rsid w:val="00C1179D"/>
    <w:rsid w:val="00C1199C"/>
    <w:rsid w:val="00C1250B"/>
    <w:rsid w:val="00C1267A"/>
    <w:rsid w:val="00C12C93"/>
    <w:rsid w:val="00C12CBF"/>
    <w:rsid w:val="00C1304A"/>
    <w:rsid w:val="00C131ED"/>
    <w:rsid w:val="00C13550"/>
    <w:rsid w:val="00C14719"/>
    <w:rsid w:val="00C14849"/>
    <w:rsid w:val="00C1519C"/>
    <w:rsid w:val="00C15875"/>
    <w:rsid w:val="00C15CD5"/>
    <w:rsid w:val="00C1600D"/>
    <w:rsid w:val="00C1666F"/>
    <w:rsid w:val="00C1672E"/>
    <w:rsid w:val="00C167BA"/>
    <w:rsid w:val="00C16B60"/>
    <w:rsid w:val="00C171A4"/>
    <w:rsid w:val="00C200C4"/>
    <w:rsid w:val="00C202F4"/>
    <w:rsid w:val="00C20376"/>
    <w:rsid w:val="00C21379"/>
    <w:rsid w:val="00C216E5"/>
    <w:rsid w:val="00C21A07"/>
    <w:rsid w:val="00C21B8C"/>
    <w:rsid w:val="00C22608"/>
    <w:rsid w:val="00C22F5D"/>
    <w:rsid w:val="00C234D1"/>
    <w:rsid w:val="00C23A5C"/>
    <w:rsid w:val="00C24209"/>
    <w:rsid w:val="00C25F35"/>
    <w:rsid w:val="00C260FF"/>
    <w:rsid w:val="00C26ACA"/>
    <w:rsid w:val="00C27380"/>
    <w:rsid w:val="00C274E5"/>
    <w:rsid w:val="00C27B44"/>
    <w:rsid w:val="00C27FA7"/>
    <w:rsid w:val="00C3013A"/>
    <w:rsid w:val="00C304AA"/>
    <w:rsid w:val="00C30677"/>
    <w:rsid w:val="00C30C9D"/>
    <w:rsid w:val="00C30EA6"/>
    <w:rsid w:val="00C31689"/>
    <w:rsid w:val="00C317F2"/>
    <w:rsid w:val="00C31AEF"/>
    <w:rsid w:val="00C31CC2"/>
    <w:rsid w:val="00C3248B"/>
    <w:rsid w:val="00C33223"/>
    <w:rsid w:val="00C338D5"/>
    <w:rsid w:val="00C33CA4"/>
    <w:rsid w:val="00C3406B"/>
    <w:rsid w:val="00C341A9"/>
    <w:rsid w:val="00C348E1"/>
    <w:rsid w:val="00C34911"/>
    <w:rsid w:val="00C35438"/>
    <w:rsid w:val="00C3550D"/>
    <w:rsid w:val="00C35BB2"/>
    <w:rsid w:val="00C35D46"/>
    <w:rsid w:val="00C367E9"/>
    <w:rsid w:val="00C373C0"/>
    <w:rsid w:val="00C37983"/>
    <w:rsid w:val="00C37C16"/>
    <w:rsid w:val="00C400A7"/>
    <w:rsid w:val="00C40D7A"/>
    <w:rsid w:val="00C40D99"/>
    <w:rsid w:val="00C40E05"/>
    <w:rsid w:val="00C414E8"/>
    <w:rsid w:val="00C415B2"/>
    <w:rsid w:val="00C4172B"/>
    <w:rsid w:val="00C418E9"/>
    <w:rsid w:val="00C43487"/>
    <w:rsid w:val="00C43B20"/>
    <w:rsid w:val="00C4426C"/>
    <w:rsid w:val="00C4483D"/>
    <w:rsid w:val="00C44B17"/>
    <w:rsid w:val="00C44F19"/>
    <w:rsid w:val="00C450BE"/>
    <w:rsid w:val="00C4685C"/>
    <w:rsid w:val="00C46D6D"/>
    <w:rsid w:val="00C47051"/>
    <w:rsid w:val="00C47759"/>
    <w:rsid w:val="00C478C4"/>
    <w:rsid w:val="00C47AB9"/>
    <w:rsid w:val="00C47D8B"/>
    <w:rsid w:val="00C50010"/>
    <w:rsid w:val="00C501D8"/>
    <w:rsid w:val="00C50585"/>
    <w:rsid w:val="00C506F5"/>
    <w:rsid w:val="00C50B1D"/>
    <w:rsid w:val="00C50D70"/>
    <w:rsid w:val="00C51D87"/>
    <w:rsid w:val="00C51E5E"/>
    <w:rsid w:val="00C52CB2"/>
    <w:rsid w:val="00C52CB5"/>
    <w:rsid w:val="00C52F78"/>
    <w:rsid w:val="00C53126"/>
    <w:rsid w:val="00C5354B"/>
    <w:rsid w:val="00C5385A"/>
    <w:rsid w:val="00C53C79"/>
    <w:rsid w:val="00C55477"/>
    <w:rsid w:val="00C554C2"/>
    <w:rsid w:val="00C5579C"/>
    <w:rsid w:val="00C56841"/>
    <w:rsid w:val="00C56A07"/>
    <w:rsid w:val="00C56D5F"/>
    <w:rsid w:val="00C57325"/>
    <w:rsid w:val="00C57634"/>
    <w:rsid w:val="00C57F06"/>
    <w:rsid w:val="00C57FD3"/>
    <w:rsid w:val="00C6017C"/>
    <w:rsid w:val="00C603E3"/>
    <w:rsid w:val="00C60635"/>
    <w:rsid w:val="00C61086"/>
    <w:rsid w:val="00C617AB"/>
    <w:rsid w:val="00C61E05"/>
    <w:rsid w:val="00C62B29"/>
    <w:rsid w:val="00C631B6"/>
    <w:rsid w:val="00C638A0"/>
    <w:rsid w:val="00C63C33"/>
    <w:rsid w:val="00C63F28"/>
    <w:rsid w:val="00C65506"/>
    <w:rsid w:val="00C656A1"/>
    <w:rsid w:val="00C66835"/>
    <w:rsid w:val="00C66ABD"/>
    <w:rsid w:val="00C67D46"/>
    <w:rsid w:val="00C67F10"/>
    <w:rsid w:val="00C67F99"/>
    <w:rsid w:val="00C705CF"/>
    <w:rsid w:val="00C70616"/>
    <w:rsid w:val="00C70916"/>
    <w:rsid w:val="00C709FD"/>
    <w:rsid w:val="00C70CCF"/>
    <w:rsid w:val="00C725C6"/>
    <w:rsid w:val="00C72F55"/>
    <w:rsid w:val="00C734E8"/>
    <w:rsid w:val="00C73550"/>
    <w:rsid w:val="00C737D0"/>
    <w:rsid w:val="00C739D3"/>
    <w:rsid w:val="00C74079"/>
    <w:rsid w:val="00C747BD"/>
    <w:rsid w:val="00C747DE"/>
    <w:rsid w:val="00C7565C"/>
    <w:rsid w:val="00C75BF9"/>
    <w:rsid w:val="00C763DE"/>
    <w:rsid w:val="00C768C0"/>
    <w:rsid w:val="00C77730"/>
    <w:rsid w:val="00C777F7"/>
    <w:rsid w:val="00C779B5"/>
    <w:rsid w:val="00C77C9D"/>
    <w:rsid w:val="00C77E50"/>
    <w:rsid w:val="00C77FE2"/>
    <w:rsid w:val="00C80849"/>
    <w:rsid w:val="00C80C98"/>
    <w:rsid w:val="00C818D7"/>
    <w:rsid w:val="00C82426"/>
    <w:rsid w:val="00C82605"/>
    <w:rsid w:val="00C83B46"/>
    <w:rsid w:val="00C8478C"/>
    <w:rsid w:val="00C84B66"/>
    <w:rsid w:val="00C851E5"/>
    <w:rsid w:val="00C85A7D"/>
    <w:rsid w:val="00C85F16"/>
    <w:rsid w:val="00C86DE1"/>
    <w:rsid w:val="00C873E6"/>
    <w:rsid w:val="00C8771A"/>
    <w:rsid w:val="00C87C92"/>
    <w:rsid w:val="00C901D1"/>
    <w:rsid w:val="00C9049C"/>
    <w:rsid w:val="00C90697"/>
    <w:rsid w:val="00C90B8B"/>
    <w:rsid w:val="00C91560"/>
    <w:rsid w:val="00C91B3F"/>
    <w:rsid w:val="00C921F8"/>
    <w:rsid w:val="00C92454"/>
    <w:rsid w:val="00C93154"/>
    <w:rsid w:val="00C934A6"/>
    <w:rsid w:val="00C934BC"/>
    <w:rsid w:val="00C93881"/>
    <w:rsid w:val="00C94765"/>
    <w:rsid w:val="00C94841"/>
    <w:rsid w:val="00C94941"/>
    <w:rsid w:val="00C94D74"/>
    <w:rsid w:val="00C94E4B"/>
    <w:rsid w:val="00C953D7"/>
    <w:rsid w:val="00C955D2"/>
    <w:rsid w:val="00C95914"/>
    <w:rsid w:val="00C95A1C"/>
    <w:rsid w:val="00C95BDA"/>
    <w:rsid w:val="00C97024"/>
    <w:rsid w:val="00C97702"/>
    <w:rsid w:val="00C97D4C"/>
    <w:rsid w:val="00CA08A7"/>
    <w:rsid w:val="00CA1504"/>
    <w:rsid w:val="00CA222E"/>
    <w:rsid w:val="00CA22E0"/>
    <w:rsid w:val="00CA2ED2"/>
    <w:rsid w:val="00CA3DD8"/>
    <w:rsid w:val="00CA46A5"/>
    <w:rsid w:val="00CA47D9"/>
    <w:rsid w:val="00CA4BC6"/>
    <w:rsid w:val="00CA5340"/>
    <w:rsid w:val="00CA5BC5"/>
    <w:rsid w:val="00CA5F43"/>
    <w:rsid w:val="00CA681F"/>
    <w:rsid w:val="00CA6C9E"/>
    <w:rsid w:val="00CA711C"/>
    <w:rsid w:val="00CA7228"/>
    <w:rsid w:val="00CA7476"/>
    <w:rsid w:val="00CA7BDD"/>
    <w:rsid w:val="00CB04B0"/>
    <w:rsid w:val="00CB0708"/>
    <w:rsid w:val="00CB0B7A"/>
    <w:rsid w:val="00CB0DF2"/>
    <w:rsid w:val="00CB0EDB"/>
    <w:rsid w:val="00CB11D9"/>
    <w:rsid w:val="00CB1332"/>
    <w:rsid w:val="00CB21E4"/>
    <w:rsid w:val="00CB261F"/>
    <w:rsid w:val="00CB2A53"/>
    <w:rsid w:val="00CB358F"/>
    <w:rsid w:val="00CB3D67"/>
    <w:rsid w:val="00CB3EBB"/>
    <w:rsid w:val="00CB40E0"/>
    <w:rsid w:val="00CB487B"/>
    <w:rsid w:val="00CB5309"/>
    <w:rsid w:val="00CB559B"/>
    <w:rsid w:val="00CB5B10"/>
    <w:rsid w:val="00CB5DAF"/>
    <w:rsid w:val="00CB609D"/>
    <w:rsid w:val="00CB6209"/>
    <w:rsid w:val="00CB630F"/>
    <w:rsid w:val="00CB758D"/>
    <w:rsid w:val="00CB773D"/>
    <w:rsid w:val="00CB7BFA"/>
    <w:rsid w:val="00CC0EC4"/>
    <w:rsid w:val="00CC1A74"/>
    <w:rsid w:val="00CC1C22"/>
    <w:rsid w:val="00CC2021"/>
    <w:rsid w:val="00CC3187"/>
    <w:rsid w:val="00CC3CEE"/>
    <w:rsid w:val="00CC3F3C"/>
    <w:rsid w:val="00CC4235"/>
    <w:rsid w:val="00CC521C"/>
    <w:rsid w:val="00CC54D2"/>
    <w:rsid w:val="00CC57C5"/>
    <w:rsid w:val="00CC5DCB"/>
    <w:rsid w:val="00CC61EB"/>
    <w:rsid w:val="00CC6292"/>
    <w:rsid w:val="00CC65A6"/>
    <w:rsid w:val="00CC697A"/>
    <w:rsid w:val="00CC75C5"/>
    <w:rsid w:val="00CC7BD9"/>
    <w:rsid w:val="00CD10E8"/>
    <w:rsid w:val="00CD1769"/>
    <w:rsid w:val="00CD1CED"/>
    <w:rsid w:val="00CD26F6"/>
    <w:rsid w:val="00CD2B45"/>
    <w:rsid w:val="00CD2E45"/>
    <w:rsid w:val="00CD2F2D"/>
    <w:rsid w:val="00CD31A3"/>
    <w:rsid w:val="00CD34BB"/>
    <w:rsid w:val="00CD3648"/>
    <w:rsid w:val="00CD3EF8"/>
    <w:rsid w:val="00CD49C1"/>
    <w:rsid w:val="00CD5721"/>
    <w:rsid w:val="00CD6431"/>
    <w:rsid w:val="00CD799C"/>
    <w:rsid w:val="00CD7EF4"/>
    <w:rsid w:val="00CE0202"/>
    <w:rsid w:val="00CE09E6"/>
    <w:rsid w:val="00CE0AD3"/>
    <w:rsid w:val="00CE0E7A"/>
    <w:rsid w:val="00CE1565"/>
    <w:rsid w:val="00CE227E"/>
    <w:rsid w:val="00CE23F1"/>
    <w:rsid w:val="00CE38AD"/>
    <w:rsid w:val="00CE4D89"/>
    <w:rsid w:val="00CE5145"/>
    <w:rsid w:val="00CE52B4"/>
    <w:rsid w:val="00CE52C7"/>
    <w:rsid w:val="00CE5B16"/>
    <w:rsid w:val="00CE634A"/>
    <w:rsid w:val="00CE6621"/>
    <w:rsid w:val="00CE66B3"/>
    <w:rsid w:val="00CE6926"/>
    <w:rsid w:val="00CE6A06"/>
    <w:rsid w:val="00CE6D44"/>
    <w:rsid w:val="00CE6DE0"/>
    <w:rsid w:val="00CE751E"/>
    <w:rsid w:val="00CE7D7A"/>
    <w:rsid w:val="00CF0176"/>
    <w:rsid w:val="00CF0A2E"/>
    <w:rsid w:val="00CF0C48"/>
    <w:rsid w:val="00CF1C41"/>
    <w:rsid w:val="00CF21DD"/>
    <w:rsid w:val="00CF379C"/>
    <w:rsid w:val="00CF3860"/>
    <w:rsid w:val="00CF43C8"/>
    <w:rsid w:val="00CF4F1C"/>
    <w:rsid w:val="00CF521B"/>
    <w:rsid w:val="00CF526C"/>
    <w:rsid w:val="00CF575A"/>
    <w:rsid w:val="00CF64DF"/>
    <w:rsid w:val="00CF67DE"/>
    <w:rsid w:val="00CF6A79"/>
    <w:rsid w:val="00CF6B86"/>
    <w:rsid w:val="00CF7CE0"/>
    <w:rsid w:val="00CF7FDC"/>
    <w:rsid w:val="00D00967"/>
    <w:rsid w:val="00D00B72"/>
    <w:rsid w:val="00D00DAF"/>
    <w:rsid w:val="00D00FA1"/>
    <w:rsid w:val="00D010DF"/>
    <w:rsid w:val="00D01821"/>
    <w:rsid w:val="00D01E59"/>
    <w:rsid w:val="00D01ED4"/>
    <w:rsid w:val="00D0210D"/>
    <w:rsid w:val="00D022B4"/>
    <w:rsid w:val="00D025FE"/>
    <w:rsid w:val="00D02E58"/>
    <w:rsid w:val="00D03062"/>
    <w:rsid w:val="00D0384F"/>
    <w:rsid w:val="00D03E18"/>
    <w:rsid w:val="00D03E65"/>
    <w:rsid w:val="00D03EBD"/>
    <w:rsid w:val="00D049AD"/>
    <w:rsid w:val="00D04DAB"/>
    <w:rsid w:val="00D05E9A"/>
    <w:rsid w:val="00D069E2"/>
    <w:rsid w:val="00D06C4B"/>
    <w:rsid w:val="00D0706E"/>
    <w:rsid w:val="00D07231"/>
    <w:rsid w:val="00D073D3"/>
    <w:rsid w:val="00D074FA"/>
    <w:rsid w:val="00D1060B"/>
    <w:rsid w:val="00D118B7"/>
    <w:rsid w:val="00D11FE1"/>
    <w:rsid w:val="00D12911"/>
    <w:rsid w:val="00D12C4F"/>
    <w:rsid w:val="00D12C82"/>
    <w:rsid w:val="00D135E3"/>
    <w:rsid w:val="00D135E9"/>
    <w:rsid w:val="00D14538"/>
    <w:rsid w:val="00D14612"/>
    <w:rsid w:val="00D146FC"/>
    <w:rsid w:val="00D14808"/>
    <w:rsid w:val="00D152F1"/>
    <w:rsid w:val="00D159A6"/>
    <w:rsid w:val="00D165A7"/>
    <w:rsid w:val="00D165BB"/>
    <w:rsid w:val="00D16604"/>
    <w:rsid w:val="00D16A8F"/>
    <w:rsid w:val="00D16DCE"/>
    <w:rsid w:val="00D16EAD"/>
    <w:rsid w:val="00D173FB"/>
    <w:rsid w:val="00D2040A"/>
    <w:rsid w:val="00D208D7"/>
    <w:rsid w:val="00D21E87"/>
    <w:rsid w:val="00D221E4"/>
    <w:rsid w:val="00D22ED2"/>
    <w:rsid w:val="00D22F04"/>
    <w:rsid w:val="00D23054"/>
    <w:rsid w:val="00D23A2F"/>
    <w:rsid w:val="00D241E9"/>
    <w:rsid w:val="00D25214"/>
    <w:rsid w:val="00D25348"/>
    <w:rsid w:val="00D26D34"/>
    <w:rsid w:val="00D309D2"/>
    <w:rsid w:val="00D30D64"/>
    <w:rsid w:val="00D31047"/>
    <w:rsid w:val="00D320FC"/>
    <w:rsid w:val="00D32224"/>
    <w:rsid w:val="00D322D9"/>
    <w:rsid w:val="00D331E8"/>
    <w:rsid w:val="00D33909"/>
    <w:rsid w:val="00D3408B"/>
    <w:rsid w:val="00D3435F"/>
    <w:rsid w:val="00D3438C"/>
    <w:rsid w:val="00D34637"/>
    <w:rsid w:val="00D35396"/>
    <w:rsid w:val="00D35A75"/>
    <w:rsid w:val="00D35B0B"/>
    <w:rsid w:val="00D35C3B"/>
    <w:rsid w:val="00D35F14"/>
    <w:rsid w:val="00D360D9"/>
    <w:rsid w:val="00D36206"/>
    <w:rsid w:val="00D3642E"/>
    <w:rsid w:val="00D37770"/>
    <w:rsid w:val="00D378C1"/>
    <w:rsid w:val="00D37AA9"/>
    <w:rsid w:val="00D402E4"/>
    <w:rsid w:val="00D4034F"/>
    <w:rsid w:val="00D405FA"/>
    <w:rsid w:val="00D40715"/>
    <w:rsid w:val="00D40817"/>
    <w:rsid w:val="00D40ABF"/>
    <w:rsid w:val="00D40FE1"/>
    <w:rsid w:val="00D42657"/>
    <w:rsid w:val="00D42D2B"/>
    <w:rsid w:val="00D42EA5"/>
    <w:rsid w:val="00D42EC8"/>
    <w:rsid w:val="00D4336F"/>
    <w:rsid w:val="00D43FDB"/>
    <w:rsid w:val="00D443CE"/>
    <w:rsid w:val="00D445D9"/>
    <w:rsid w:val="00D445FC"/>
    <w:rsid w:val="00D45A11"/>
    <w:rsid w:val="00D45CFA"/>
    <w:rsid w:val="00D45E09"/>
    <w:rsid w:val="00D46597"/>
    <w:rsid w:val="00D46D9E"/>
    <w:rsid w:val="00D46E65"/>
    <w:rsid w:val="00D46F02"/>
    <w:rsid w:val="00D46F73"/>
    <w:rsid w:val="00D472D1"/>
    <w:rsid w:val="00D4751F"/>
    <w:rsid w:val="00D476A1"/>
    <w:rsid w:val="00D4797E"/>
    <w:rsid w:val="00D5002A"/>
    <w:rsid w:val="00D501C6"/>
    <w:rsid w:val="00D530BC"/>
    <w:rsid w:val="00D546A6"/>
    <w:rsid w:val="00D54CFB"/>
    <w:rsid w:val="00D54DE6"/>
    <w:rsid w:val="00D54EF4"/>
    <w:rsid w:val="00D5553E"/>
    <w:rsid w:val="00D55D13"/>
    <w:rsid w:val="00D562B1"/>
    <w:rsid w:val="00D571D2"/>
    <w:rsid w:val="00D57FF5"/>
    <w:rsid w:val="00D60319"/>
    <w:rsid w:val="00D605AE"/>
    <w:rsid w:val="00D611FA"/>
    <w:rsid w:val="00D61552"/>
    <w:rsid w:val="00D62A73"/>
    <w:rsid w:val="00D62AD1"/>
    <w:rsid w:val="00D6322A"/>
    <w:rsid w:val="00D63716"/>
    <w:rsid w:val="00D64203"/>
    <w:rsid w:val="00D649B2"/>
    <w:rsid w:val="00D64A5A"/>
    <w:rsid w:val="00D64FE7"/>
    <w:rsid w:val="00D65097"/>
    <w:rsid w:val="00D65169"/>
    <w:rsid w:val="00D653A2"/>
    <w:rsid w:val="00D65C29"/>
    <w:rsid w:val="00D65C8F"/>
    <w:rsid w:val="00D661E0"/>
    <w:rsid w:val="00D67BA2"/>
    <w:rsid w:val="00D67C73"/>
    <w:rsid w:val="00D67D4E"/>
    <w:rsid w:val="00D67DB1"/>
    <w:rsid w:val="00D67F43"/>
    <w:rsid w:val="00D71703"/>
    <w:rsid w:val="00D718F4"/>
    <w:rsid w:val="00D7252A"/>
    <w:rsid w:val="00D72557"/>
    <w:rsid w:val="00D72A2F"/>
    <w:rsid w:val="00D732BC"/>
    <w:rsid w:val="00D73972"/>
    <w:rsid w:val="00D73BDC"/>
    <w:rsid w:val="00D73FCD"/>
    <w:rsid w:val="00D7447D"/>
    <w:rsid w:val="00D74712"/>
    <w:rsid w:val="00D74AC1"/>
    <w:rsid w:val="00D7557C"/>
    <w:rsid w:val="00D75B9D"/>
    <w:rsid w:val="00D760D7"/>
    <w:rsid w:val="00D7664F"/>
    <w:rsid w:val="00D76E71"/>
    <w:rsid w:val="00D778AE"/>
    <w:rsid w:val="00D77A00"/>
    <w:rsid w:val="00D80DAF"/>
    <w:rsid w:val="00D8106E"/>
    <w:rsid w:val="00D81A00"/>
    <w:rsid w:val="00D82811"/>
    <w:rsid w:val="00D83042"/>
    <w:rsid w:val="00D837EF"/>
    <w:rsid w:val="00D83BF1"/>
    <w:rsid w:val="00D83EAC"/>
    <w:rsid w:val="00D8403E"/>
    <w:rsid w:val="00D8429C"/>
    <w:rsid w:val="00D8479F"/>
    <w:rsid w:val="00D8499D"/>
    <w:rsid w:val="00D8519B"/>
    <w:rsid w:val="00D856F8"/>
    <w:rsid w:val="00D85717"/>
    <w:rsid w:val="00D8671E"/>
    <w:rsid w:val="00D869E5"/>
    <w:rsid w:val="00D8704C"/>
    <w:rsid w:val="00D872EA"/>
    <w:rsid w:val="00D879B5"/>
    <w:rsid w:val="00D87DD3"/>
    <w:rsid w:val="00D87E35"/>
    <w:rsid w:val="00D87F81"/>
    <w:rsid w:val="00D91664"/>
    <w:rsid w:val="00D92269"/>
    <w:rsid w:val="00D9230A"/>
    <w:rsid w:val="00D92915"/>
    <w:rsid w:val="00D932B1"/>
    <w:rsid w:val="00D934FF"/>
    <w:rsid w:val="00D93AA4"/>
    <w:rsid w:val="00D93DBD"/>
    <w:rsid w:val="00D945CD"/>
    <w:rsid w:val="00D94A0D"/>
    <w:rsid w:val="00D94C4B"/>
    <w:rsid w:val="00D957F3"/>
    <w:rsid w:val="00D95F02"/>
    <w:rsid w:val="00D96C13"/>
    <w:rsid w:val="00D96EFD"/>
    <w:rsid w:val="00D9739F"/>
    <w:rsid w:val="00D974CA"/>
    <w:rsid w:val="00DA0242"/>
    <w:rsid w:val="00DA0CD3"/>
    <w:rsid w:val="00DA14AF"/>
    <w:rsid w:val="00DA1C4C"/>
    <w:rsid w:val="00DA1C4D"/>
    <w:rsid w:val="00DA21D4"/>
    <w:rsid w:val="00DA3AC9"/>
    <w:rsid w:val="00DA3F4B"/>
    <w:rsid w:val="00DA44BC"/>
    <w:rsid w:val="00DA47D8"/>
    <w:rsid w:val="00DA4CCF"/>
    <w:rsid w:val="00DA4E7C"/>
    <w:rsid w:val="00DA4F35"/>
    <w:rsid w:val="00DA5066"/>
    <w:rsid w:val="00DA51CC"/>
    <w:rsid w:val="00DA536F"/>
    <w:rsid w:val="00DA548B"/>
    <w:rsid w:val="00DA5E05"/>
    <w:rsid w:val="00DA650B"/>
    <w:rsid w:val="00DA6692"/>
    <w:rsid w:val="00DA78E9"/>
    <w:rsid w:val="00DB07A6"/>
    <w:rsid w:val="00DB0A30"/>
    <w:rsid w:val="00DB109A"/>
    <w:rsid w:val="00DB1561"/>
    <w:rsid w:val="00DB16C4"/>
    <w:rsid w:val="00DB1A47"/>
    <w:rsid w:val="00DB1E39"/>
    <w:rsid w:val="00DB1F4E"/>
    <w:rsid w:val="00DB2216"/>
    <w:rsid w:val="00DB2E37"/>
    <w:rsid w:val="00DB498E"/>
    <w:rsid w:val="00DB4DE2"/>
    <w:rsid w:val="00DB5436"/>
    <w:rsid w:val="00DB5592"/>
    <w:rsid w:val="00DB6535"/>
    <w:rsid w:val="00DB6A2F"/>
    <w:rsid w:val="00DB6C92"/>
    <w:rsid w:val="00DB6D53"/>
    <w:rsid w:val="00DC0C9E"/>
    <w:rsid w:val="00DC1339"/>
    <w:rsid w:val="00DC19BA"/>
    <w:rsid w:val="00DC2B4C"/>
    <w:rsid w:val="00DC3123"/>
    <w:rsid w:val="00DC4A99"/>
    <w:rsid w:val="00DC62CC"/>
    <w:rsid w:val="00DC7133"/>
    <w:rsid w:val="00DC7D00"/>
    <w:rsid w:val="00DC7E5F"/>
    <w:rsid w:val="00DD04E4"/>
    <w:rsid w:val="00DD0C24"/>
    <w:rsid w:val="00DD0CCC"/>
    <w:rsid w:val="00DD138D"/>
    <w:rsid w:val="00DD141A"/>
    <w:rsid w:val="00DD1490"/>
    <w:rsid w:val="00DD1C6D"/>
    <w:rsid w:val="00DD2D08"/>
    <w:rsid w:val="00DD3557"/>
    <w:rsid w:val="00DD3CEC"/>
    <w:rsid w:val="00DD4389"/>
    <w:rsid w:val="00DD474A"/>
    <w:rsid w:val="00DD509E"/>
    <w:rsid w:val="00DD5374"/>
    <w:rsid w:val="00DD59F7"/>
    <w:rsid w:val="00DD6F55"/>
    <w:rsid w:val="00DD7C8B"/>
    <w:rsid w:val="00DD7F8E"/>
    <w:rsid w:val="00DE0068"/>
    <w:rsid w:val="00DE0F3F"/>
    <w:rsid w:val="00DE161B"/>
    <w:rsid w:val="00DE1F4B"/>
    <w:rsid w:val="00DE2215"/>
    <w:rsid w:val="00DE2395"/>
    <w:rsid w:val="00DE286C"/>
    <w:rsid w:val="00DE307F"/>
    <w:rsid w:val="00DE37CF"/>
    <w:rsid w:val="00DE38A2"/>
    <w:rsid w:val="00DE39E7"/>
    <w:rsid w:val="00DE4AD5"/>
    <w:rsid w:val="00DE4BA7"/>
    <w:rsid w:val="00DE4CAC"/>
    <w:rsid w:val="00DE508F"/>
    <w:rsid w:val="00DE5492"/>
    <w:rsid w:val="00DE5DF2"/>
    <w:rsid w:val="00DE685C"/>
    <w:rsid w:val="00DE6B7B"/>
    <w:rsid w:val="00DE7A0E"/>
    <w:rsid w:val="00DE7ABE"/>
    <w:rsid w:val="00DE7BEE"/>
    <w:rsid w:val="00DE7FAC"/>
    <w:rsid w:val="00DE7FDE"/>
    <w:rsid w:val="00DF00D9"/>
    <w:rsid w:val="00DF0224"/>
    <w:rsid w:val="00DF05CC"/>
    <w:rsid w:val="00DF090A"/>
    <w:rsid w:val="00DF1532"/>
    <w:rsid w:val="00DF1846"/>
    <w:rsid w:val="00DF1C2F"/>
    <w:rsid w:val="00DF1E6B"/>
    <w:rsid w:val="00DF3D30"/>
    <w:rsid w:val="00DF46D1"/>
    <w:rsid w:val="00DF521A"/>
    <w:rsid w:val="00DF5357"/>
    <w:rsid w:val="00DF550C"/>
    <w:rsid w:val="00DF58F8"/>
    <w:rsid w:val="00DF59EC"/>
    <w:rsid w:val="00DF602B"/>
    <w:rsid w:val="00DF733E"/>
    <w:rsid w:val="00DF79BB"/>
    <w:rsid w:val="00E013BD"/>
    <w:rsid w:val="00E01431"/>
    <w:rsid w:val="00E01A23"/>
    <w:rsid w:val="00E01F91"/>
    <w:rsid w:val="00E023A2"/>
    <w:rsid w:val="00E02578"/>
    <w:rsid w:val="00E02817"/>
    <w:rsid w:val="00E02D5A"/>
    <w:rsid w:val="00E03083"/>
    <w:rsid w:val="00E04581"/>
    <w:rsid w:val="00E0482C"/>
    <w:rsid w:val="00E0593C"/>
    <w:rsid w:val="00E05A98"/>
    <w:rsid w:val="00E05CA3"/>
    <w:rsid w:val="00E06012"/>
    <w:rsid w:val="00E06312"/>
    <w:rsid w:val="00E06462"/>
    <w:rsid w:val="00E06A63"/>
    <w:rsid w:val="00E0700B"/>
    <w:rsid w:val="00E07C23"/>
    <w:rsid w:val="00E07C40"/>
    <w:rsid w:val="00E101BB"/>
    <w:rsid w:val="00E10FD0"/>
    <w:rsid w:val="00E11A16"/>
    <w:rsid w:val="00E11BD0"/>
    <w:rsid w:val="00E11F29"/>
    <w:rsid w:val="00E1234E"/>
    <w:rsid w:val="00E130C8"/>
    <w:rsid w:val="00E132D9"/>
    <w:rsid w:val="00E13529"/>
    <w:rsid w:val="00E13B04"/>
    <w:rsid w:val="00E13C06"/>
    <w:rsid w:val="00E14353"/>
    <w:rsid w:val="00E14492"/>
    <w:rsid w:val="00E14F7F"/>
    <w:rsid w:val="00E15E04"/>
    <w:rsid w:val="00E163DC"/>
    <w:rsid w:val="00E17493"/>
    <w:rsid w:val="00E17711"/>
    <w:rsid w:val="00E17A4D"/>
    <w:rsid w:val="00E20067"/>
    <w:rsid w:val="00E2095B"/>
    <w:rsid w:val="00E20D96"/>
    <w:rsid w:val="00E21407"/>
    <w:rsid w:val="00E21447"/>
    <w:rsid w:val="00E21552"/>
    <w:rsid w:val="00E21863"/>
    <w:rsid w:val="00E218F1"/>
    <w:rsid w:val="00E21921"/>
    <w:rsid w:val="00E22717"/>
    <w:rsid w:val="00E233B0"/>
    <w:rsid w:val="00E23610"/>
    <w:rsid w:val="00E240C9"/>
    <w:rsid w:val="00E241C7"/>
    <w:rsid w:val="00E24412"/>
    <w:rsid w:val="00E244BE"/>
    <w:rsid w:val="00E24903"/>
    <w:rsid w:val="00E2592C"/>
    <w:rsid w:val="00E263D8"/>
    <w:rsid w:val="00E26448"/>
    <w:rsid w:val="00E27CAB"/>
    <w:rsid w:val="00E30C0D"/>
    <w:rsid w:val="00E31090"/>
    <w:rsid w:val="00E31FD1"/>
    <w:rsid w:val="00E32029"/>
    <w:rsid w:val="00E320A8"/>
    <w:rsid w:val="00E322F1"/>
    <w:rsid w:val="00E33038"/>
    <w:rsid w:val="00E336C3"/>
    <w:rsid w:val="00E3396F"/>
    <w:rsid w:val="00E3431E"/>
    <w:rsid w:val="00E3463C"/>
    <w:rsid w:val="00E346BB"/>
    <w:rsid w:val="00E34A3F"/>
    <w:rsid w:val="00E34C3F"/>
    <w:rsid w:val="00E35014"/>
    <w:rsid w:val="00E352B5"/>
    <w:rsid w:val="00E36AEB"/>
    <w:rsid w:val="00E36C9A"/>
    <w:rsid w:val="00E36D11"/>
    <w:rsid w:val="00E37061"/>
    <w:rsid w:val="00E37B98"/>
    <w:rsid w:val="00E41699"/>
    <w:rsid w:val="00E41F4D"/>
    <w:rsid w:val="00E420FC"/>
    <w:rsid w:val="00E4236D"/>
    <w:rsid w:val="00E428F8"/>
    <w:rsid w:val="00E42984"/>
    <w:rsid w:val="00E43669"/>
    <w:rsid w:val="00E43EA2"/>
    <w:rsid w:val="00E44A20"/>
    <w:rsid w:val="00E44B60"/>
    <w:rsid w:val="00E463C3"/>
    <w:rsid w:val="00E46D38"/>
    <w:rsid w:val="00E46DCD"/>
    <w:rsid w:val="00E46E26"/>
    <w:rsid w:val="00E4723A"/>
    <w:rsid w:val="00E47392"/>
    <w:rsid w:val="00E5059C"/>
    <w:rsid w:val="00E5064F"/>
    <w:rsid w:val="00E515A9"/>
    <w:rsid w:val="00E5173E"/>
    <w:rsid w:val="00E520AC"/>
    <w:rsid w:val="00E523D8"/>
    <w:rsid w:val="00E52876"/>
    <w:rsid w:val="00E5313F"/>
    <w:rsid w:val="00E5316C"/>
    <w:rsid w:val="00E53677"/>
    <w:rsid w:val="00E53774"/>
    <w:rsid w:val="00E53F6E"/>
    <w:rsid w:val="00E5496C"/>
    <w:rsid w:val="00E5518D"/>
    <w:rsid w:val="00E553F9"/>
    <w:rsid w:val="00E55430"/>
    <w:rsid w:val="00E55795"/>
    <w:rsid w:val="00E55F18"/>
    <w:rsid w:val="00E55FFD"/>
    <w:rsid w:val="00E57326"/>
    <w:rsid w:val="00E600C1"/>
    <w:rsid w:val="00E604F9"/>
    <w:rsid w:val="00E6087B"/>
    <w:rsid w:val="00E60FA6"/>
    <w:rsid w:val="00E611E6"/>
    <w:rsid w:val="00E616FC"/>
    <w:rsid w:val="00E619E8"/>
    <w:rsid w:val="00E61D75"/>
    <w:rsid w:val="00E622E1"/>
    <w:rsid w:val="00E62649"/>
    <w:rsid w:val="00E62801"/>
    <w:rsid w:val="00E62849"/>
    <w:rsid w:val="00E62C93"/>
    <w:rsid w:val="00E633B7"/>
    <w:rsid w:val="00E637C9"/>
    <w:rsid w:val="00E63C8E"/>
    <w:rsid w:val="00E661F4"/>
    <w:rsid w:val="00E67DB8"/>
    <w:rsid w:val="00E70245"/>
    <w:rsid w:val="00E70714"/>
    <w:rsid w:val="00E70DDB"/>
    <w:rsid w:val="00E71473"/>
    <w:rsid w:val="00E714A0"/>
    <w:rsid w:val="00E72737"/>
    <w:rsid w:val="00E72D36"/>
    <w:rsid w:val="00E7308F"/>
    <w:rsid w:val="00E73197"/>
    <w:rsid w:val="00E73518"/>
    <w:rsid w:val="00E7389E"/>
    <w:rsid w:val="00E74BCA"/>
    <w:rsid w:val="00E74E8E"/>
    <w:rsid w:val="00E7504A"/>
    <w:rsid w:val="00E75F96"/>
    <w:rsid w:val="00E7657F"/>
    <w:rsid w:val="00E7690D"/>
    <w:rsid w:val="00E76C85"/>
    <w:rsid w:val="00E771E9"/>
    <w:rsid w:val="00E773C3"/>
    <w:rsid w:val="00E775DF"/>
    <w:rsid w:val="00E808A7"/>
    <w:rsid w:val="00E80945"/>
    <w:rsid w:val="00E80D8D"/>
    <w:rsid w:val="00E80F37"/>
    <w:rsid w:val="00E81C3F"/>
    <w:rsid w:val="00E81DE3"/>
    <w:rsid w:val="00E828D6"/>
    <w:rsid w:val="00E83485"/>
    <w:rsid w:val="00E83EED"/>
    <w:rsid w:val="00E843C1"/>
    <w:rsid w:val="00E847DE"/>
    <w:rsid w:val="00E85320"/>
    <w:rsid w:val="00E85A7A"/>
    <w:rsid w:val="00E864AA"/>
    <w:rsid w:val="00E86D40"/>
    <w:rsid w:val="00E877CB"/>
    <w:rsid w:val="00E900CB"/>
    <w:rsid w:val="00E904CD"/>
    <w:rsid w:val="00E90F09"/>
    <w:rsid w:val="00E90F4C"/>
    <w:rsid w:val="00E9100E"/>
    <w:rsid w:val="00E91471"/>
    <w:rsid w:val="00E91489"/>
    <w:rsid w:val="00E91BF8"/>
    <w:rsid w:val="00E921BE"/>
    <w:rsid w:val="00E92662"/>
    <w:rsid w:val="00E92828"/>
    <w:rsid w:val="00E92CB7"/>
    <w:rsid w:val="00E9382E"/>
    <w:rsid w:val="00E942E4"/>
    <w:rsid w:val="00E9467C"/>
    <w:rsid w:val="00E9488B"/>
    <w:rsid w:val="00E9488D"/>
    <w:rsid w:val="00E94F67"/>
    <w:rsid w:val="00E9515C"/>
    <w:rsid w:val="00E954A1"/>
    <w:rsid w:val="00E95655"/>
    <w:rsid w:val="00E9586E"/>
    <w:rsid w:val="00E95BFB"/>
    <w:rsid w:val="00E962BE"/>
    <w:rsid w:val="00E96614"/>
    <w:rsid w:val="00E96615"/>
    <w:rsid w:val="00E97541"/>
    <w:rsid w:val="00E97F80"/>
    <w:rsid w:val="00EA0A99"/>
    <w:rsid w:val="00EA0C43"/>
    <w:rsid w:val="00EA10CB"/>
    <w:rsid w:val="00EA1E3E"/>
    <w:rsid w:val="00EA22ED"/>
    <w:rsid w:val="00EA2381"/>
    <w:rsid w:val="00EA24D2"/>
    <w:rsid w:val="00EA2857"/>
    <w:rsid w:val="00EA29ED"/>
    <w:rsid w:val="00EA2F6A"/>
    <w:rsid w:val="00EA3657"/>
    <w:rsid w:val="00EA3830"/>
    <w:rsid w:val="00EA4278"/>
    <w:rsid w:val="00EA490D"/>
    <w:rsid w:val="00EA4B55"/>
    <w:rsid w:val="00EA547B"/>
    <w:rsid w:val="00EA55FC"/>
    <w:rsid w:val="00EA66AE"/>
    <w:rsid w:val="00EA6DD6"/>
    <w:rsid w:val="00EA6EC9"/>
    <w:rsid w:val="00EA7C62"/>
    <w:rsid w:val="00EA7C8D"/>
    <w:rsid w:val="00EB04C4"/>
    <w:rsid w:val="00EB0AA4"/>
    <w:rsid w:val="00EB1398"/>
    <w:rsid w:val="00EB13CC"/>
    <w:rsid w:val="00EB19CD"/>
    <w:rsid w:val="00EB1DEB"/>
    <w:rsid w:val="00EB2412"/>
    <w:rsid w:val="00EB29B6"/>
    <w:rsid w:val="00EB2E03"/>
    <w:rsid w:val="00EB3E7B"/>
    <w:rsid w:val="00EB4B3A"/>
    <w:rsid w:val="00EB583A"/>
    <w:rsid w:val="00EB5A31"/>
    <w:rsid w:val="00EB5BBA"/>
    <w:rsid w:val="00EB600F"/>
    <w:rsid w:val="00EB67A6"/>
    <w:rsid w:val="00EB6C8B"/>
    <w:rsid w:val="00EB6D59"/>
    <w:rsid w:val="00EB7105"/>
    <w:rsid w:val="00EB780A"/>
    <w:rsid w:val="00EB7F54"/>
    <w:rsid w:val="00EB7FE7"/>
    <w:rsid w:val="00EC0348"/>
    <w:rsid w:val="00EC044C"/>
    <w:rsid w:val="00EC1902"/>
    <w:rsid w:val="00EC1B54"/>
    <w:rsid w:val="00EC20FB"/>
    <w:rsid w:val="00EC364C"/>
    <w:rsid w:val="00EC3777"/>
    <w:rsid w:val="00EC44A2"/>
    <w:rsid w:val="00EC47D5"/>
    <w:rsid w:val="00EC4844"/>
    <w:rsid w:val="00EC5E27"/>
    <w:rsid w:val="00EC61ED"/>
    <w:rsid w:val="00EC718E"/>
    <w:rsid w:val="00EC7630"/>
    <w:rsid w:val="00EC7CF7"/>
    <w:rsid w:val="00ED0D64"/>
    <w:rsid w:val="00ED146B"/>
    <w:rsid w:val="00ED1803"/>
    <w:rsid w:val="00ED189D"/>
    <w:rsid w:val="00ED1D4C"/>
    <w:rsid w:val="00ED20CF"/>
    <w:rsid w:val="00ED2533"/>
    <w:rsid w:val="00ED2814"/>
    <w:rsid w:val="00ED2D8D"/>
    <w:rsid w:val="00ED2E90"/>
    <w:rsid w:val="00ED3B7F"/>
    <w:rsid w:val="00ED41A9"/>
    <w:rsid w:val="00ED4813"/>
    <w:rsid w:val="00ED5140"/>
    <w:rsid w:val="00ED5321"/>
    <w:rsid w:val="00ED5CEC"/>
    <w:rsid w:val="00ED6062"/>
    <w:rsid w:val="00ED6961"/>
    <w:rsid w:val="00ED6AFE"/>
    <w:rsid w:val="00EE0425"/>
    <w:rsid w:val="00EE0781"/>
    <w:rsid w:val="00EE0F61"/>
    <w:rsid w:val="00EE1347"/>
    <w:rsid w:val="00EE16C7"/>
    <w:rsid w:val="00EE1776"/>
    <w:rsid w:val="00EE1B97"/>
    <w:rsid w:val="00EE1E29"/>
    <w:rsid w:val="00EE2768"/>
    <w:rsid w:val="00EE2841"/>
    <w:rsid w:val="00EE3496"/>
    <w:rsid w:val="00EE3E4D"/>
    <w:rsid w:val="00EE4DD5"/>
    <w:rsid w:val="00EE5F1D"/>
    <w:rsid w:val="00EE6097"/>
    <w:rsid w:val="00EE60B4"/>
    <w:rsid w:val="00EE65F9"/>
    <w:rsid w:val="00EE6937"/>
    <w:rsid w:val="00EE6C62"/>
    <w:rsid w:val="00EE6D18"/>
    <w:rsid w:val="00EE7F14"/>
    <w:rsid w:val="00EF0E42"/>
    <w:rsid w:val="00EF0E66"/>
    <w:rsid w:val="00EF1229"/>
    <w:rsid w:val="00EF1A14"/>
    <w:rsid w:val="00EF1F36"/>
    <w:rsid w:val="00EF305A"/>
    <w:rsid w:val="00EF3D18"/>
    <w:rsid w:val="00EF3E49"/>
    <w:rsid w:val="00EF4105"/>
    <w:rsid w:val="00EF44A6"/>
    <w:rsid w:val="00EF4578"/>
    <w:rsid w:val="00EF48A4"/>
    <w:rsid w:val="00EF48BB"/>
    <w:rsid w:val="00EF490F"/>
    <w:rsid w:val="00EF49F6"/>
    <w:rsid w:val="00EF4C07"/>
    <w:rsid w:val="00EF4EA9"/>
    <w:rsid w:val="00EF4EF5"/>
    <w:rsid w:val="00EF50C9"/>
    <w:rsid w:val="00EF526A"/>
    <w:rsid w:val="00EF5837"/>
    <w:rsid w:val="00EF593C"/>
    <w:rsid w:val="00EF5EFA"/>
    <w:rsid w:val="00EF6197"/>
    <w:rsid w:val="00EF66DA"/>
    <w:rsid w:val="00EF79C0"/>
    <w:rsid w:val="00EF7C76"/>
    <w:rsid w:val="00EF7DDB"/>
    <w:rsid w:val="00F005B2"/>
    <w:rsid w:val="00F00771"/>
    <w:rsid w:val="00F00C98"/>
    <w:rsid w:val="00F01187"/>
    <w:rsid w:val="00F013F7"/>
    <w:rsid w:val="00F014F1"/>
    <w:rsid w:val="00F024D5"/>
    <w:rsid w:val="00F02BA4"/>
    <w:rsid w:val="00F03815"/>
    <w:rsid w:val="00F03C73"/>
    <w:rsid w:val="00F043FC"/>
    <w:rsid w:val="00F0471A"/>
    <w:rsid w:val="00F04D13"/>
    <w:rsid w:val="00F055FC"/>
    <w:rsid w:val="00F05675"/>
    <w:rsid w:val="00F05FF9"/>
    <w:rsid w:val="00F067D1"/>
    <w:rsid w:val="00F067F4"/>
    <w:rsid w:val="00F06884"/>
    <w:rsid w:val="00F06B21"/>
    <w:rsid w:val="00F06DF9"/>
    <w:rsid w:val="00F06E12"/>
    <w:rsid w:val="00F07316"/>
    <w:rsid w:val="00F07D53"/>
    <w:rsid w:val="00F07FC1"/>
    <w:rsid w:val="00F10037"/>
    <w:rsid w:val="00F10599"/>
    <w:rsid w:val="00F1069D"/>
    <w:rsid w:val="00F106A8"/>
    <w:rsid w:val="00F10FB0"/>
    <w:rsid w:val="00F12D4E"/>
    <w:rsid w:val="00F13746"/>
    <w:rsid w:val="00F13BB2"/>
    <w:rsid w:val="00F13D11"/>
    <w:rsid w:val="00F13E58"/>
    <w:rsid w:val="00F1495B"/>
    <w:rsid w:val="00F1521B"/>
    <w:rsid w:val="00F17173"/>
    <w:rsid w:val="00F176B8"/>
    <w:rsid w:val="00F1797D"/>
    <w:rsid w:val="00F17DC4"/>
    <w:rsid w:val="00F20425"/>
    <w:rsid w:val="00F2068F"/>
    <w:rsid w:val="00F20A55"/>
    <w:rsid w:val="00F2103D"/>
    <w:rsid w:val="00F215F9"/>
    <w:rsid w:val="00F21A09"/>
    <w:rsid w:val="00F21BFE"/>
    <w:rsid w:val="00F22962"/>
    <w:rsid w:val="00F22E1B"/>
    <w:rsid w:val="00F22FE7"/>
    <w:rsid w:val="00F231D2"/>
    <w:rsid w:val="00F238FE"/>
    <w:rsid w:val="00F23C6C"/>
    <w:rsid w:val="00F24D32"/>
    <w:rsid w:val="00F24E6F"/>
    <w:rsid w:val="00F26CEA"/>
    <w:rsid w:val="00F27CEF"/>
    <w:rsid w:val="00F3058C"/>
    <w:rsid w:val="00F30A07"/>
    <w:rsid w:val="00F30E12"/>
    <w:rsid w:val="00F30F25"/>
    <w:rsid w:val="00F316F4"/>
    <w:rsid w:val="00F31876"/>
    <w:rsid w:val="00F31992"/>
    <w:rsid w:val="00F32862"/>
    <w:rsid w:val="00F33317"/>
    <w:rsid w:val="00F33C48"/>
    <w:rsid w:val="00F34148"/>
    <w:rsid w:val="00F344EE"/>
    <w:rsid w:val="00F347F4"/>
    <w:rsid w:val="00F34D23"/>
    <w:rsid w:val="00F36218"/>
    <w:rsid w:val="00F36672"/>
    <w:rsid w:val="00F36BD2"/>
    <w:rsid w:val="00F36DEC"/>
    <w:rsid w:val="00F36FF1"/>
    <w:rsid w:val="00F37B75"/>
    <w:rsid w:val="00F4004B"/>
    <w:rsid w:val="00F40077"/>
    <w:rsid w:val="00F4009B"/>
    <w:rsid w:val="00F4067C"/>
    <w:rsid w:val="00F421AA"/>
    <w:rsid w:val="00F4254E"/>
    <w:rsid w:val="00F43A7F"/>
    <w:rsid w:val="00F43B51"/>
    <w:rsid w:val="00F4414A"/>
    <w:rsid w:val="00F441B6"/>
    <w:rsid w:val="00F44588"/>
    <w:rsid w:val="00F45927"/>
    <w:rsid w:val="00F46956"/>
    <w:rsid w:val="00F47076"/>
    <w:rsid w:val="00F4709B"/>
    <w:rsid w:val="00F47396"/>
    <w:rsid w:val="00F477EB"/>
    <w:rsid w:val="00F47B01"/>
    <w:rsid w:val="00F47CEF"/>
    <w:rsid w:val="00F501B7"/>
    <w:rsid w:val="00F506F4"/>
    <w:rsid w:val="00F50B28"/>
    <w:rsid w:val="00F514F7"/>
    <w:rsid w:val="00F5184D"/>
    <w:rsid w:val="00F51CFF"/>
    <w:rsid w:val="00F52B5B"/>
    <w:rsid w:val="00F53348"/>
    <w:rsid w:val="00F53451"/>
    <w:rsid w:val="00F538A0"/>
    <w:rsid w:val="00F53912"/>
    <w:rsid w:val="00F53DC9"/>
    <w:rsid w:val="00F53F4B"/>
    <w:rsid w:val="00F54345"/>
    <w:rsid w:val="00F543E4"/>
    <w:rsid w:val="00F5467D"/>
    <w:rsid w:val="00F5574F"/>
    <w:rsid w:val="00F560C1"/>
    <w:rsid w:val="00F560FD"/>
    <w:rsid w:val="00F5691A"/>
    <w:rsid w:val="00F57125"/>
    <w:rsid w:val="00F57159"/>
    <w:rsid w:val="00F571E6"/>
    <w:rsid w:val="00F5786C"/>
    <w:rsid w:val="00F60064"/>
    <w:rsid w:val="00F604B9"/>
    <w:rsid w:val="00F606BD"/>
    <w:rsid w:val="00F613B2"/>
    <w:rsid w:val="00F61CDC"/>
    <w:rsid w:val="00F61FB4"/>
    <w:rsid w:val="00F62467"/>
    <w:rsid w:val="00F62AA5"/>
    <w:rsid w:val="00F63318"/>
    <w:rsid w:val="00F6371A"/>
    <w:rsid w:val="00F63D3E"/>
    <w:rsid w:val="00F63FA1"/>
    <w:rsid w:val="00F653C2"/>
    <w:rsid w:val="00F65CA0"/>
    <w:rsid w:val="00F65D58"/>
    <w:rsid w:val="00F66283"/>
    <w:rsid w:val="00F66465"/>
    <w:rsid w:val="00F666A6"/>
    <w:rsid w:val="00F66BD5"/>
    <w:rsid w:val="00F674BB"/>
    <w:rsid w:val="00F67A5F"/>
    <w:rsid w:val="00F70606"/>
    <w:rsid w:val="00F710B5"/>
    <w:rsid w:val="00F711EB"/>
    <w:rsid w:val="00F719F4"/>
    <w:rsid w:val="00F71D97"/>
    <w:rsid w:val="00F72128"/>
    <w:rsid w:val="00F721D6"/>
    <w:rsid w:val="00F72978"/>
    <w:rsid w:val="00F736A5"/>
    <w:rsid w:val="00F737C6"/>
    <w:rsid w:val="00F7393C"/>
    <w:rsid w:val="00F7532D"/>
    <w:rsid w:val="00F7540D"/>
    <w:rsid w:val="00F75527"/>
    <w:rsid w:val="00F75B7F"/>
    <w:rsid w:val="00F75C60"/>
    <w:rsid w:val="00F76773"/>
    <w:rsid w:val="00F76A92"/>
    <w:rsid w:val="00F76C0B"/>
    <w:rsid w:val="00F76DB2"/>
    <w:rsid w:val="00F7710A"/>
    <w:rsid w:val="00F77A99"/>
    <w:rsid w:val="00F77BB1"/>
    <w:rsid w:val="00F77E26"/>
    <w:rsid w:val="00F81EDF"/>
    <w:rsid w:val="00F82326"/>
    <w:rsid w:val="00F82ABF"/>
    <w:rsid w:val="00F82EDD"/>
    <w:rsid w:val="00F835A7"/>
    <w:rsid w:val="00F836CD"/>
    <w:rsid w:val="00F83935"/>
    <w:rsid w:val="00F83E26"/>
    <w:rsid w:val="00F84038"/>
    <w:rsid w:val="00F8432D"/>
    <w:rsid w:val="00F8476F"/>
    <w:rsid w:val="00F84883"/>
    <w:rsid w:val="00F849AB"/>
    <w:rsid w:val="00F84ED5"/>
    <w:rsid w:val="00F85198"/>
    <w:rsid w:val="00F8563D"/>
    <w:rsid w:val="00F85A60"/>
    <w:rsid w:val="00F86B6B"/>
    <w:rsid w:val="00F86DEB"/>
    <w:rsid w:val="00F8712D"/>
    <w:rsid w:val="00F9033F"/>
    <w:rsid w:val="00F907EE"/>
    <w:rsid w:val="00F90F85"/>
    <w:rsid w:val="00F91005"/>
    <w:rsid w:val="00F91D79"/>
    <w:rsid w:val="00F91FD9"/>
    <w:rsid w:val="00F9296A"/>
    <w:rsid w:val="00F931BB"/>
    <w:rsid w:val="00F9330E"/>
    <w:rsid w:val="00F93380"/>
    <w:rsid w:val="00F940CA"/>
    <w:rsid w:val="00F9499F"/>
    <w:rsid w:val="00F95212"/>
    <w:rsid w:val="00F955C2"/>
    <w:rsid w:val="00F95926"/>
    <w:rsid w:val="00F95BE2"/>
    <w:rsid w:val="00F960AE"/>
    <w:rsid w:val="00F96CD2"/>
    <w:rsid w:val="00F96ECE"/>
    <w:rsid w:val="00F97A09"/>
    <w:rsid w:val="00F97CB8"/>
    <w:rsid w:val="00F97DB4"/>
    <w:rsid w:val="00F97FAB"/>
    <w:rsid w:val="00FA0258"/>
    <w:rsid w:val="00FA069C"/>
    <w:rsid w:val="00FA0C6D"/>
    <w:rsid w:val="00FA0DAF"/>
    <w:rsid w:val="00FA208F"/>
    <w:rsid w:val="00FA2784"/>
    <w:rsid w:val="00FA2F48"/>
    <w:rsid w:val="00FA3192"/>
    <w:rsid w:val="00FA3B6B"/>
    <w:rsid w:val="00FA3EEC"/>
    <w:rsid w:val="00FA3FB5"/>
    <w:rsid w:val="00FA4139"/>
    <w:rsid w:val="00FA4378"/>
    <w:rsid w:val="00FA45A1"/>
    <w:rsid w:val="00FA506A"/>
    <w:rsid w:val="00FA5111"/>
    <w:rsid w:val="00FA54A9"/>
    <w:rsid w:val="00FA590B"/>
    <w:rsid w:val="00FA5BC1"/>
    <w:rsid w:val="00FA60E9"/>
    <w:rsid w:val="00FA6500"/>
    <w:rsid w:val="00FA6D5E"/>
    <w:rsid w:val="00FA6F62"/>
    <w:rsid w:val="00FA7987"/>
    <w:rsid w:val="00FA7E06"/>
    <w:rsid w:val="00FA7F1D"/>
    <w:rsid w:val="00FB02E8"/>
    <w:rsid w:val="00FB032A"/>
    <w:rsid w:val="00FB07F3"/>
    <w:rsid w:val="00FB0867"/>
    <w:rsid w:val="00FB0BC1"/>
    <w:rsid w:val="00FB0C0B"/>
    <w:rsid w:val="00FB0DC4"/>
    <w:rsid w:val="00FB11E9"/>
    <w:rsid w:val="00FB17D0"/>
    <w:rsid w:val="00FB206D"/>
    <w:rsid w:val="00FB28F2"/>
    <w:rsid w:val="00FB2EB2"/>
    <w:rsid w:val="00FB32B8"/>
    <w:rsid w:val="00FB3BC0"/>
    <w:rsid w:val="00FB3C77"/>
    <w:rsid w:val="00FB3D3B"/>
    <w:rsid w:val="00FB4632"/>
    <w:rsid w:val="00FB5FF4"/>
    <w:rsid w:val="00FB62D9"/>
    <w:rsid w:val="00FB6396"/>
    <w:rsid w:val="00FB650E"/>
    <w:rsid w:val="00FB7640"/>
    <w:rsid w:val="00FC0CAD"/>
    <w:rsid w:val="00FC101E"/>
    <w:rsid w:val="00FC116A"/>
    <w:rsid w:val="00FC12BA"/>
    <w:rsid w:val="00FC14E8"/>
    <w:rsid w:val="00FC16B6"/>
    <w:rsid w:val="00FC1E95"/>
    <w:rsid w:val="00FC23D4"/>
    <w:rsid w:val="00FC2602"/>
    <w:rsid w:val="00FC27D5"/>
    <w:rsid w:val="00FC28A3"/>
    <w:rsid w:val="00FC3FAE"/>
    <w:rsid w:val="00FC4008"/>
    <w:rsid w:val="00FC4ACC"/>
    <w:rsid w:val="00FC5984"/>
    <w:rsid w:val="00FC5AA4"/>
    <w:rsid w:val="00FC5CC4"/>
    <w:rsid w:val="00FC5EFE"/>
    <w:rsid w:val="00FC62A1"/>
    <w:rsid w:val="00FC70BA"/>
    <w:rsid w:val="00FC756B"/>
    <w:rsid w:val="00FC7EE6"/>
    <w:rsid w:val="00FD0263"/>
    <w:rsid w:val="00FD0285"/>
    <w:rsid w:val="00FD0A8D"/>
    <w:rsid w:val="00FD0AE1"/>
    <w:rsid w:val="00FD24C6"/>
    <w:rsid w:val="00FD26A7"/>
    <w:rsid w:val="00FD2B4E"/>
    <w:rsid w:val="00FD2E24"/>
    <w:rsid w:val="00FD3FE3"/>
    <w:rsid w:val="00FD47B7"/>
    <w:rsid w:val="00FD4800"/>
    <w:rsid w:val="00FD4B16"/>
    <w:rsid w:val="00FD4E7E"/>
    <w:rsid w:val="00FD55CC"/>
    <w:rsid w:val="00FD6DB3"/>
    <w:rsid w:val="00FD6E13"/>
    <w:rsid w:val="00FD7061"/>
    <w:rsid w:val="00FD766A"/>
    <w:rsid w:val="00FD7ADA"/>
    <w:rsid w:val="00FE0547"/>
    <w:rsid w:val="00FE05CD"/>
    <w:rsid w:val="00FE0776"/>
    <w:rsid w:val="00FE0AC8"/>
    <w:rsid w:val="00FE0BEB"/>
    <w:rsid w:val="00FE2062"/>
    <w:rsid w:val="00FE2416"/>
    <w:rsid w:val="00FE2834"/>
    <w:rsid w:val="00FE2F89"/>
    <w:rsid w:val="00FE2F9F"/>
    <w:rsid w:val="00FE30E2"/>
    <w:rsid w:val="00FE3598"/>
    <w:rsid w:val="00FE3C07"/>
    <w:rsid w:val="00FE3DF8"/>
    <w:rsid w:val="00FE545A"/>
    <w:rsid w:val="00FE5AE3"/>
    <w:rsid w:val="00FE5EFF"/>
    <w:rsid w:val="00FE6699"/>
    <w:rsid w:val="00FE6C7D"/>
    <w:rsid w:val="00FE74A3"/>
    <w:rsid w:val="00FF0014"/>
    <w:rsid w:val="00FF0426"/>
    <w:rsid w:val="00FF1154"/>
    <w:rsid w:val="00FF19FD"/>
    <w:rsid w:val="00FF1FBF"/>
    <w:rsid w:val="00FF227B"/>
    <w:rsid w:val="00FF2915"/>
    <w:rsid w:val="00FF2A13"/>
    <w:rsid w:val="00FF35FF"/>
    <w:rsid w:val="00FF47EA"/>
    <w:rsid w:val="00FF5A82"/>
    <w:rsid w:val="00FF6491"/>
    <w:rsid w:val="00FF6974"/>
    <w:rsid w:val="00FF6BD7"/>
    <w:rsid w:val="00FF73A8"/>
    <w:rsid w:val="00FF7773"/>
    <w:rsid w:val="00FF787C"/>
    <w:rsid w:val="00FF7A6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8C711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2C3B06"/>
    <w:rPr>
      <w:sz w:val="24"/>
      <w:szCs w:val="24"/>
    </w:rPr>
  </w:style>
  <w:style w:type="paragraph" w:styleId="1">
    <w:name w:val="heading 1"/>
    <w:aliases w:val="Heading 0,H1,h1,Level 1 Head,PIM 1,Section Head,l1,level 1,heading 1,Chapter Headline,A MAJOR/BOLD,Company Index,Chapter Name,章,Header 1,Header1,Fab-1,1st level,H11,H12,H13,H14,H15,H16,H17,Heading One,Heading 01,h11,Level 1 Head1,PIM 11,l11,11"/>
    <w:basedOn w:val="a"/>
    <w:next w:val="a"/>
    <w:uiPriority w:val="9"/>
    <w:qFormat/>
    <w:rsid w:val="00D9230A"/>
    <w:pPr>
      <w:keepNext/>
      <w:keepLines/>
      <w:widowControl w:val="0"/>
      <w:numPr>
        <w:numId w:val="10"/>
      </w:numPr>
      <w:spacing w:before="340" w:after="330" w:line="578" w:lineRule="auto"/>
      <w:jc w:val="both"/>
      <w:outlineLvl w:val="0"/>
    </w:pPr>
    <w:rPr>
      <w:b/>
      <w:bCs/>
      <w:kern w:val="44"/>
      <w:sz w:val="44"/>
      <w:szCs w:val="44"/>
    </w:rPr>
  </w:style>
  <w:style w:type="paragraph" w:styleId="2">
    <w:name w:val="heading 2"/>
    <w:aliases w:val="Heading 2 Hidden,Heading 2 CCBS,Titre3,H2,Level 2 Head,heading 2,第一章 标题 2,ISO1,h2,2nd level,2,Header 2,h2 main heading,Subhead A,B Sub/Bold,B Sub/Bold1,B Sub/Bold2,B Sub/Bold11,h2 main heading1,h2 main heading2,B Sub/Bold3,B Sub/Bold12"/>
    <w:basedOn w:val="a"/>
    <w:next w:val="a"/>
    <w:link w:val="20"/>
    <w:uiPriority w:val="9"/>
    <w:qFormat/>
    <w:rsid w:val="00DE7ABE"/>
    <w:pPr>
      <w:keepNext/>
      <w:keepLines/>
      <w:widowControl w:val="0"/>
      <w:numPr>
        <w:ilvl w:val="1"/>
        <w:numId w:val="10"/>
      </w:numPr>
      <w:spacing w:before="260" w:after="260" w:line="416" w:lineRule="auto"/>
      <w:jc w:val="both"/>
      <w:outlineLvl w:val="1"/>
    </w:pPr>
    <w:rPr>
      <w:rFonts w:ascii="Arial" w:eastAsia="SimHei" w:hAnsi="Arial"/>
      <w:b/>
      <w:bCs/>
      <w:kern w:val="2"/>
      <w:sz w:val="32"/>
      <w:szCs w:val="32"/>
    </w:rPr>
  </w:style>
  <w:style w:type="paragraph" w:styleId="3">
    <w:name w:val="heading 3"/>
    <w:aliases w:val="Level 3 Head,H3,Heading 3 - old,l3,CT,h3,3rd level,heading 3,h3 sub heading,head3,C Sub-Sub/Italic,Head 3,Head 31,Head 32,C Sub-Sub/Italic1,Project Index,3,list 3,H3-Heading 3,l3.3,Bold Head,bh,PRTM Heading 3,BOD 0,Heading 3 - old1,H31,l31,CT1"/>
    <w:basedOn w:val="a"/>
    <w:next w:val="a"/>
    <w:link w:val="30"/>
    <w:uiPriority w:val="9"/>
    <w:qFormat/>
    <w:rsid w:val="00EA3657"/>
    <w:pPr>
      <w:keepNext/>
      <w:keepLines/>
      <w:widowControl w:val="0"/>
      <w:numPr>
        <w:ilvl w:val="2"/>
        <w:numId w:val="10"/>
      </w:numPr>
      <w:spacing w:before="260" w:after="260" w:line="416" w:lineRule="auto"/>
      <w:jc w:val="both"/>
      <w:outlineLvl w:val="2"/>
    </w:pPr>
    <w:rPr>
      <w:b/>
      <w:bCs/>
      <w:kern w:val="2"/>
      <w:sz w:val="32"/>
      <w:szCs w:val="32"/>
    </w:rPr>
  </w:style>
  <w:style w:type="paragraph" w:styleId="4">
    <w:name w:val="heading 4"/>
    <w:aliases w:val="H4,h4"/>
    <w:basedOn w:val="3"/>
    <w:next w:val="a"/>
    <w:qFormat/>
    <w:rsid w:val="009E00FA"/>
    <w:pPr>
      <w:widowControl/>
      <w:numPr>
        <w:ilvl w:val="3"/>
      </w:numPr>
      <w:tabs>
        <w:tab w:val="left" w:pos="1276"/>
        <w:tab w:val="left" w:pos="1560"/>
        <w:tab w:val="left" w:pos="1843"/>
      </w:tabs>
      <w:spacing w:before="80" w:after="0" w:line="240" w:lineRule="auto"/>
      <w:jc w:val="left"/>
      <w:outlineLvl w:val="3"/>
    </w:pPr>
    <w:rPr>
      <w:rFonts w:ascii="Arial" w:hAnsi="Arial"/>
      <w:bCs w:val="0"/>
      <w:spacing w:val="20"/>
      <w:kern w:val="0"/>
      <w:sz w:val="20"/>
      <w:szCs w:val="20"/>
      <w:lang w:eastAsia="en-US"/>
    </w:rPr>
  </w:style>
  <w:style w:type="paragraph" w:styleId="5">
    <w:name w:val="heading 5"/>
    <w:basedOn w:val="4"/>
    <w:next w:val="a"/>
    <w:uiPriority w:val="9"/>
    <w:qFormat/>
    <w:rsid w:val="008F3F0F"/>
    <w:pPr>
      <w:numPr>
        <w:ilvl w:val="4"/>
      </w:numPr>
      <w:tabs>
        <w:tab w:val="clear" w:pos="1276"/>
        <w:tab w:val="left" w:pos="2127"/>
        <w:tab w:val="left" w:pos="2410"/>
      </w:tabs>
      <w:outlineLvl w:val="4"/>
    </w:pPr>
  </w:style>
  <w:style w:type="paragraph" w:styleId="6">
    <w:name w:val="heading 6"/>
    <w:basedOn w:val="a"/>
    <w:next w:val="a"/>
    <w:uiPriority w:val="9"/>
    <w:qFormat/>
    <w:rsid w:val="00241BD1"/>
    <w:pPr>
      <w:keepNext/>
      <w:keepLines/>
      <w:widowControl w:val="0"/>
      <w:numPr>
        <w:ilvl w:val="5"/>
        <w:numId w:val="10"/>
      </w:numPr>
      <w:spacing w:before="240" w:after="64" w:line="320" w:lineRule="auto"/>
      <w:jc w:val="both"/>
      <w:outlineLvl w:val="5"/>
    </w:pPr>
    <w:rPr>
      <w:rFonts w:ascii="Arial" w:eastAsia="SimHei" w:hAnsi="Arial"/>
      <w:b/>
      <w:bCs/>
      <w:kern w:val="2"/>
    </w:rPr>
  </w:style>
  <w:style w:type="paragraph" w:styleId="7">
    <w:name w:val="heading 7"/>
    <w:basedOn w:val="a"/>
    <w:next w:val="a"/>
    <w:uiPriority w:val="9"/>
    <w:qFormat/>
    <w:rsid w:val="00227D80"/>
    <w:pPr>
      <w:keepNext/>
      <w:keepLines/>
      <w:widowControl w:val="0"/>
      <w:numPr>
        <w:ilvl w:val="6"/>
        <w:numId w:val="10"/>
      </w:numPr>
      <w:tabs>
        <w:tab w:val="num" w:pos="1296"/>
      </w:tabs>
      <w:spacing w:before="240" w:after="64" w:line="320" w:lineRule="auto"/>
      <w:jc w:val="both"/>
      <w:outlineLvl w:val="6"/>
    </w:pPr>
    <w:rPr>
      <w:b/>
      <w:bCs/>
      <w:kern w:val="2"/>
    </w:rPr>
  </w:style>
  <w:style w:type="paragraph" w:styleId="8">
    <w:name w:val="heading 8"/>
    <w:basedOn w:val="a"/>
    <w:next w:val="a"/>
    <w:uiPriority w:val="9"/>
    <w:qFormat/>
    <w:rsid w:val="00227D80"/>
    <w:pPr>
      <w:keepNext/>
      <w:keepLines/>
      <w:widowControl w:val="0"/>
      <w:numPr>
        <w:ilvl w:val="7"/>
        <w:numId w:val="10"/>
      </w:numPr>
      <w:tabs>
        <w:tab w:val="num" w:pos="1440"/>
      </w:tabs>
      <w:spacing w:before="240" w:after="64" w:line="320" w:lineRule="auto"/>
      <w:jc w:val="both"/>
      <w:outlineLvl w:val="7"/>
    </w:pPr>
    <w:rPr>
      <w:rFonts w:ascii="Arial" w:eastAsia="SimHei" w:hAnsi="Arial"/>
      <w:kern w:val="2"/>
    </w:rPr>
  </w:style>
  <w:style w:type="paragraph" w:styleId="9">
    <w:name w:val="heading 9"/>
    <w:basedOn w:val="a"/>
    <w:next w:val="a"/>
    <w:uiPriority w:val="9"/>
    <w:qFormat/>
    <w:rsid w:val="00227D80"/>
    <w:pPr>
      <w:keepNext/>
      <w:keepLines/>
      <w:widowControl w:val="0"/>
      <w:numPr>
        <w:ilvl w:val="8"/>
        <w:numId w:val="10"/>
      </w:numPr>
      <w:tabs>
        <w:tab w:val="num" w:pos="1584"/>
      </w:tabs>
      <w:spacing w:before="240" w:after="64" w:line="320" w:lineRule="auto"/>
      <w:jc w:val="both"/>
      <w:outlineLvl w:val="8"/>
    </w:pPr>
    <w:rPr>
      <w:rFonts w:ascii="Arial" w:eastAsia="SimHei"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aliases w:val="Heading 2 Hidden字符,Heading 2 CCBS字符,Titre3字符,H2字符,Level 2 Head字符,heading 2字符,第一章 标题 2字符,ISO1字符,h2字符,2nd level字符,2字符,Header 2字符,h2 main heading字符,Subhead A字符,B Sub/Bold字符,B Sub/Bold1字符,B Sub/Bold2字符,B Sub/Bold11字符,h2 main heading1字符,B Sub/Bold3字符"/>
    <w:basedOn w:val="a0"/>
    <w:link w:val="2"/>
    <w:uiPriority w:val="9"/>
    <w:rsid w:val="005F090E"/>
    <w:rPr>
      <w:rFonts w:ascii="Arial" w:eastAsia="SimHei" w:hAnsi="Arial"/>
      <w:b/>
      <w:bCs/>
      <w:kern w:val="2"/>
      <w:sz w:val="32"/>
      <w:szCs w:val="32"/>
    </w:rPr>
  </w:style>
  <w:style w:type="character" w:customStyle="1" w:styleId="30">
    <w:name w:val="标题 3字符"/>
    <w:aliases w:val="Level 3 Head字符,H3字符,Heading 3 - old字符,l3字符,CT字符,h3字符,3rd level字符,heading 3字符,h3 sub heading字符,head3字符,C Sub-Sub/Italic字符,Head 3字符,Head 31字符,Head 32字符,C Sub-Sub/Italic1字符,Project Index字符,3字符,list 3字符,H3-Heading 3字符,l3.3字符,Bold Head字符,bh字符,BOD 0字符"/>
    <w:basedOn w:val="a0"/>
    <w:link w:val="3"/>
    <w:uiPriority w:val="9"/>
    <w:qFormat/>
    <w:rsid w:val="0085187E"/>
    <w:rPr>
      <w:b/>
      <w:bCs/>
      <w:kern w:val="2"/>
      <w:sz w:val="32"/>
      <w:szCs w:val="32"/>
    </w:rPr>
  </w:style>
  <w:style w:type="paragraph" w:styleId="10">
    <w:name w:val="toc 1"/>
    <w:basedOn w:val="a"/>
    <w:next w:val="a"/>
    <w:autoRedefine/>
    <w:uiPriority w:val="39"/>
    <w:rsid w:val="00F95212"/>
    <w:pPr>
      <w:widowControl w:val="0"/>
      <w:jc w:val="both"/>
    </w:pPr>
    <w:rPr>
      <w:rFonts w:eastAsia="SimHei"/>
      <w:kern w:val="2"/>
      <w:sz w:val="21"/>
    </w:rPr>
  </w:style>
  <w:style w:type="paragraph" w:styleId="21">
    <w:name w:val="toc 2"/>
    <w:basedOn w:val="a"/>
    <w:next w:val="a"/>
    <w:autoRedefine/>
    <w:uiPriority w:val="39"/>
    <w:rsid w:val="00F95212"/>
    <w:pPr>
      <w:widowControl w:val="0"/>
      <w:ind w:leftChars="200" w:left="420"/>
      <w:jc w:val="both"/>
    </w:pPr>
    <w:rPr>
      <w:kern w:val="2"/>
      <w:sz w:val="21"/>
    </w:rPr>
  </w:style>
  <w:style w:type="paragraph" w:styleId="31">
    <w:name w:val="toc 3"/>
    <w:basedOn w:val="a"/>
    <w:next w:val="a"/>
    <w:autoRedefine/>
    <w:uiPriority w:val="39"/>
    <w:rsid w:val="00F95212"/>
    <w:pPr>
      <w:widowControl w:val="0"/>
      <w:ind w:leftChars="400" w:left="840"/>
      <w:jc w:val="both"/>
    </w:pPr>
    <w:rPr>
      <w:kern w:val="2"/>
      <w:sz w:val="21"/>
    </w:rPr>
  </w:style>
  <w:style w:type="character" w:styleId="a3">
    <w:name w:val="Hyperlink"/>
    <w:basedOn w:val="a0"/>
    <w:uiPriority w:val="99"/>
    <w:rsid w:val="00F95212"/>
    <w:rPr>
      <w:color w:val="0000FF"/>
      <w:u w:val="single"/>
    </w:rPr>
  </w:style>
  <w:style w:type="paragraph" w:customStyle="1" w:styleId="a4">
    <w:name w:val="表格栏目"/>
    <w:basedOn w:val="a"/>
    <w:rsid w:val="00F95212"/>
    <w:pPr>
      <w:widowControl w:val="0"/>
      <w:adjustRightInd w:val="0"/>
      <w:snapToGrid w:val="0"/>
      <w:spacing w:before="45" w:after="45"/>
      <w:jc w:val="center"/>
    </w:pPr>
    <w:rPr>
      <w:rFonts w:ascii="SimSun" w:eastAsia="SimHei"/>
      <w:b/>
      <w:bCs/>
      <w:kern w:val="2"/>
      <w:sz w:val="21"/>
    </w:rPr>
  </w:style>
  <w:style w:type="paragraph" w:customStyle="1" w:styleId="a5">
    <w:name w:val="表格单元"/>
    <w:basedOn w:val="a"/>
    <w:rsid w:val="00F95212"/>
    <w:pPr>
      <w:widowControl w:val="0"/>
      <w:adjustRightInd w:val="0"/>
      <w:snapToGrid w:val="0"/>
      <w:spacing w:before="45" w:after="45"/>
    </w:pPr>
    <w:rPr>
      <w:rFonts w:ascii="SimSun"/>
      <w:kern w:val="2"/>
      <w:sz w:val="21"/>
    </w:rPr>
  </w:style>
  <w:style w:type="paragraph" w:styleId="a6">
    <w:name w:val="Document Map"/>
    <w:basedOn w:val="a"/>
    <w:semiHidden/>
    <w:rsid w:val="00F95212"/>
    <w:pPr>
      <w:shd w:val="clear" w:color="auto" w:fill="000080"/>
    </w:pPr>
  </w:style>
  <w:style w:type="character" w:styleId="a7">
    <w:name w:val="annotation reference"/>
    <w:basedOn w:val="a0"/>
    <w:semiHidden/>
    <w:rsid w:val="00C84B66"/>
    <w:rPr>
      <w:sz w:val="21"/>
      <w:szCs w:val="21"/>
    </w:rPr>
  </w:style>
  <w:style w:type="paragraph" w:styleId="a8">
    <w:name w:val="annotation text"/>
    <w:basedOn w:val="a"/>
    <w:semiHidden/>
    <w:rsid w:val="00C84B66"/>
    <w:pPr>
      <w:widowControl w:val="0"/>
    </w:pPr>
    <w:rPr>
      <w:kern w:val="2"/>
      <w:sz w:val="21"/>
    </w:rPr>
  </w:style>
  <w:style w:type="paragraph" w:styleId="a9">
    <w:name w:val="annotation subject"/>
    <w:basedOn w:val="a8"/>
    <w:next w:val="a8"/>
    <w:semiHidden/>
    <w:rsid w:val="00C84B66"/>
    <w:rPr>
      <w:b/>
      <w:bCs/>
    </w:rPr>
  </w:style>
  <w:style w:type="paragraph" w:styleId="aa">
    <w:name w:val="Balloon Text"/>
    <w:basedOn w:val="a"/>
    <w:semiHidden/>
    <w:rsid w:val="00C84B66"/>
    <w:pPr>
      <w:widowControl w:val="0"/>
      <w:jc w:val="both"/>
    </w:pPr>
    <w:rPr>
      <w:kern w:val="2"/>
      <w:sz w:val="18"/>
      <w:szCs w:val="18"/>
    </w:rPr>
  </w:style>
  <w:style w:type="table" w:styleId="ab">
    <w:name w:val="Table Grid"/>
    <w:basedOn w:val="a1"/>
    <w:rsid w:val="0098740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header"/>
    <w:basedOn w:val="a"/>
    <w:link w:val="ad"/>
    <w:rsid w:val="003E08E1"/>
    <w:pPr>
      <w:widowControl w:val="0"/>
      <w:pBdr>
        <w:bottom w:val="single" w:sz="6" w:space="1" w:color="auto"/>
      </w:pBdr>
      <w:tabs>
        <w:tab w:val="center" w:pos="4153"/>
        <w:tab w:val="right" w:pos="8306"/>
      </w:tabs>
      <w:snapToGrid w:val="0"/>
      <w:jc w:val="center"/>
    </w:pPr>
    <w:rPr>
      <w:kern w:val="2"/>
      <w:sz w:val="18"/>
      <w:szCs w:val="18"/>
    </w:rPr>
  </w:style>
  <w:style w:type="character" w:customStyle="1" w:styleId="ad">
    <w:name w:val="页眉字符"/>
    <w:basedOn w:val="a0"/>
    <w:link w:val="ac"/>
    <w:rsid w:val="003E08E1"/>
    <w:rPr>
      <w:kern w:val="2"/>
      <w:sz w:val="18"/>
      <w:szCs w:val="18"/>
    </w:rPr>
  </w:style>
  <w:style w:type="paragraph" w:styleId="ae">
    <w:name w:val="footer"/>
    <w:basedOn w:val="a"/>
    <w:link w:val="af"/>
    <w:rsid w:val="003E08E1"/>
    <w:pPr>
      <w:widowControl w:val="0"/>
      <w:tabs>
        <w:tab w:val="center" w:pos="4153"/>
        <w:tab w:val="right" w:pos="8306"/>
      </w:tabs>
      <w:snapToGrid w:val="0"/>
    </w:pPr>
    <w:rPr>
      <w:kern w:val="2"/>
      <w:sz w:val="18"/>
      <w:szCs w:val="18"/>
    </w:rPr>
  </w:style>
  <w:style w:type="character" w:customStyle="1" w:styleId="af">
    <w:name w:val="页脚字符"/>
    <w:basedOn w:val="a0"/>
    <w:link w:val="ae"/>
    <w:rsid w:val="003E08E1"/>
    <w:rPr>
      <w:kern w:val="2"/>
      <w:sz w:val="18"/>
      <w:szCs w:val="18"/>
    </w:rPr>
  </w:style>
  <w:style w:type="paragraph" w:styleId="af0">
    <w:name w:val="footnote text"/>
    <w:basedOn w:val="a"/>
    <w:link w:val="af1"/>
    <w:rsid w:val="00FA6F62"/>
    <w:pPr>
      <w:widowControl w:val="0"/>
      <w:snapToGrid w:val="0"/>
    </w:pPr>
    <w:rPr>
      <w:kern w:val="2"/>
      <w:sz w:val="18"/>
      <w:szCs w:val="18"/>
    </w:rPr>
  </w:style>
  <w:style w:type="character" w:customStyle="1" w:styleId="af1">
    <w:name w:val="脚注文本字符"/>
    <w:basedOn w:val="a0"/>
    <w:link w:val="af0"/>
    <w:rsid w:val="00FA6F62"/>
    <w:rPr>
      <w:kern w:val="2"/>
      <w:sz w:val="18"/>
      <w:szCs w:val="18"/>
    </w:rPr>
  </w:style>
  <w:style w:type="character" w:styleId="af2">
    <w:name w:val="footnote reference"/>
    <w:basedOn w:val="a0"/>
    <w:rsid w:val="00FA6F62"/>
    <w:rPr>
      <w:vertAlign w:val="superscript"/>
    </w:rPr>
  </w:style>
  <w:style w:type="table" w:styleId="22">
    <w:name w:val="Table Colorful 2"/>
    <w:basedOn w:val="a1"/>
    <w:rsid w:val="001C50DA"/>
    <w:pPr>
      <w:widowControl w:val="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af3">
    <w:name w:val="Table Elegant"/>
    <w:basedOn w:val="a1"/>
    <w:rsid w:val="007E4B82"/>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80">
    <w:name w:val="Table Grid 8"/>
    <w:basedOn w:val="a1"/>
    <w:rsid w:val="007E4B82"/>
    <w:pPr>
      <w:widowControl w:val="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af4">
    <w:name w:val="page number"/>
    <w:basedOn w:val="a0"/>
    <w:rsid w:val="00066CD1"/>
  </w:style>
  <w:style w:type="paragraph" w:customStyle="1" w:styleId="af5">
    <w:name w:val="标题五"/>
    <w:basedOn w:val="4"/>
    <w:rsid w:val="008F3F0F"/>
    <w:pPr>
      <w:numPr>
        <w:ilvl w:val="0"/>
        <w:numId w:val="0"/>
      </w:numPr>
    </w:pPr>
    <w:rPr>
      <w:rFonts w:ascii="SimSun" w:hAnsi="SimSun"/>
      <w:sz w:val="30"/>
      <w:szCs w:val="30"/>
      <w:lang w:eastAsia="zh-CN"/>
    </w:rPr>
  </w:style>
  <w:style w:type="paragraph" w:styleId="40">
    <w:name w:val="toc 4"/>
    <w:basedOn w:val="a"/>
    <w:next w:val="a"/>
    <w:autoRedefine/>
    <w:uiPriority w:val="39"/>
    <w:rsid w:val="00C72F55"/>
    <w:pPr>
      <w:widowControl w:val="0"/>
      <w:ind w:leftChars="600" w:left="1260"/>
      <w:jc w:val="both"/>
    </w:pPr>
    <w:rPr>
      <w:kern w:val="2"/>
      <w:sz w:val="21"/>
    </w:rPr>
  </w:style>
  <w:style w:type="paragraph" w:styleId="50">
    <w:name w:val="toc 5"/>
    <w:basedOn w:val="a"/>
    <w:next w:val="a"/>
    <w:autoRedefine/>
    <w:uiPriority w:val="39"/>
    <w:rsid w:val="00C72F55"/>
    <w:pPr>
      <w:widowControl w:val="0"/>
      <w:ind w:leftChars="800" w:left="1680"/>
      <w:jc w:val="both"/>
    </w:pPr>
    <w:rPr>
      <w:kern w:val="2"/>
      <w:sz w:val="21"/>
    </w:rPr>
  </w:style>
  <w:style w:type="paragraph" w:styleId="60">
    <w:name w:val="toc 6"/>
    <w:basedOn w:val="a"/>
    <w:next w:val="a"/>
    <w:autoRedefine/>
    <w:uiPriority w:val="39"/>
    <w:rsid w:val="00C72F55"/>
    <w:pPr>
      <w:widowControl w:val="0"/>
      <w:ind w:leftChars="1000" w:left="2100"/>
      <w:jc w:val="both"/>
    </w:pPr>
    <w:rPr>
      <w:kern w:val="2"/>
      <w:sz w:val="21"/>
    </w:rPr>
  </w:style>
  <w:style w:type="paragraph" w:customStyle="1" w:styleId="CharCharCharCharCharCharCharCharCharCharCharCharCharCharCharCharCharChar">
    <w:name w:val="Char Char Char Char Char Char Char Char Char Char Char Char Char Char Char Char Char Char"/>
    <w:basedOn w:val="a"/>
    <w:rsid w:val="00227D80"/>
    <w:pPr>
      <w:widowControl w:val="0"/>
      <w:jc w:val="both"/>
    </w:pPr>
    <w:rPr>
      <w:kern w:val="2"/>
    </w:rPr>
  </w:style>
  <w:style w:type="paragraph" w:customStyle="1" w:styleId="CharCharCharCharCharCharCharCharCharChar">
    <w:name w:val="Char Char Char Char Char Char Char Char Char Char"/>
    <w:basedOn w:val="a"/>
    <w:rsid w:val="00227D80"/>
    <w:pPr>
      <w:widowControl w:val="0"/>
      <w:jc w:val="both"/>
    </w:pPr>
    <w:rPr>
      <w:kern w:val="2"/>
    </w:rPr>
  </w:style>
  <w:style w:type="paragraph" w:styleId="af6">
    <w:name w:val="Body Text"/>
    <w:basedOn w:val="a"/>
    <w:autoRedefine/>
    <w:rsid w:val="008D4A00"/>
    <w:pPr>
      <w:widowControl w:val="0"/>
      <w:tabs>
        <w:tab w:val="num" w:pos="420"/>
      </w:tabs>
      <w:ind w:left="420" w:hanging="420"/>
    </w:pPr>
    <w:rPr>
      <w:bCs/>
      <w:kern w:val="2"/>
      <w:sz w:val="21"/>
      <w:szCs w:val="21"/>
    </w:rPr>
  </w:style>
  <w:style w:type="character" w:styleId="af7">
    <w:name w:val="FollowedHyperlink"/>
    <w:basedOn w:val="a0"/>
    <w:rsid w:val="00227D80"/>
    <w:rPr>
      <w:color w:val="800080"/>
      <w:u w:val="single"/>
    </w:rPr>
  </w:style>
  <w:style w:type="paragraph" w:customStyle="1" w:styleId="Char">
    <w:name w:val="Char"/>
    <w:basedOn w:val="a"/>
    <w:rsid w:val="00227D80"/>
    <w:pPr>
      <w:widowControl w:val="0"/>
      <w:jc w:val="both"/>
    </w:pPr>
    <w:rPr>
      <w:kern w:val="2"/>
    </w:rPr>
  </w:style>
  <w:style w:type="paragraph" w:customStyle="1" w:styleId="CharCharCharCharCharChar">
    <w:name w:val="Char Char Char Char Char Char"/>
    <w:basedOn w:val="a"/>
    <w:rsid w:val="00227D80"/>
    <w:pPr>
      <w:widowControl w:val="0"/>
      <w:jc w:val="both"/>
    </w:pPr>
    <w:rPr>
      <w:kern w:val="2"/>
    </w:rPr>
  </w:style>
  <w:style w:type="paragraph" w:customStyle="1" w:styleId="CharCharCharCharCharCharChar">
    <w:name w:val="Char Char Char Char Char Char Char"/>
    <w:basedOn w:val="a"/>
    <w:rsid w:val="00227D80"/>
    <w:pPr>
      <w:widowControl w:val="0"/>
      <w:jc w:val="both"/>
    </w:pPr>
    <w:rPr>
      <w:kern w:val="2"/>
    </w:rPr>
  </w:style>
  <w:style w:type="paragraph" w:customStyle="1" w:styleId="CharCharCharCharCharCharCharCharCharCharCharCharCharCharCharCharCharCharCharChar">
    <w:name w:val="Char Char Char Char Char Char Char Char Char Char Char Char Char Char Char Char Char Char Char Char"/>
    <w:basedOn w:val="a"/>
    <w:rsid w:val="00227D80"/>
    <w:pPr>
      <w:widowControl w:val="0"/>
      <w:jc w:val="both"/>
    </w:pPr>
    <w:rPr>
      <w:kern w:val="2"/>
    </w:rPr>
  </w:style>
  <w:style w:type="paragraph" w:styleId="70">
    <w:name w:val="toc 7"/>
    <w:basedOn w:val="a"/>
    <w:next w:val="a"/>
    <w:autoRedefine/>
    <w:uiPriority w:val="39"/>
    <w:rsid w:val="00227D80"/>
    <w:pPr>
      <w:widowControl w:val="0"/>
      <w:ind w:leftChars="1200" w:left="2520"/>
      <w:jc w:val="both"/>
    </w:pPr>
    <w:rPr>
      <w:kern w:val="2"/>
      <w:sz w:val="21"/>
    </w:rPr>
  </w:style>
  <w:style w:type="paragraph" w:styleId="81">
    <w:name w:val="toc 8"/>
    <w:basedOn w:val="a"/>
    <w:next w:val="a"/>
    <w:autoRedefine/>
    <w:uiPriority w:val="39"/>
    <w:rsid w:val="00227D80"/>
    <w:pPr>
      <w:widowControl w:val="0"/>
      <w:ind w:leftChars="1400" w:left="2940"/>
      <w:jc w:val="both"/>
    </w:pPr>
    <w:rPr>
      <w:kern w:val="2"/>
      <w:sz w:val="21"/>
    </w:rPr>
  </w:style>
  <w:style w:type="paragraph" w:styleId="90">
    <w:name w:val="toc 9"/>
    <w:basedOn w:val="a"/>
    <w:next w:val="a"/>
    <w:autoRedefine/>
    <w:uiPriority w:val="39"/>
    <w:rsid w:val="00227D80"/>
    <w:pPr>
      <w:widowControl w:val="0"/>
      <w:ind w:leftChars="1600" w:left="3360"/>
      <w:jc w:val="both"/>
    </w:pPr>
    <w:rPr>
      <w:kern w:val="2"/>
      <w:sz w:val="21"/>
    </w:rPr>
  </w:style>
  <w:style w:type="paragraph" w:customStyle="1" w:styleId="Format111">
    <w:name w:val="Format 1.1.1"/>
    <w:basedOn w:val="a"/>
    <w:rsid w:val="00720712"/>
    <w:pPr>
      <w:keepNext/>
      <w:tabs>
        <w:tab w:val="num" w:pos="720"/>
      </w:tabs>
      <w:spacing w:before="40" w:after="40"/>
      <w:ind w:left="720" w:hanging="720"/>
      <w:outlineLvl w:val="2"/>
    </w:pPr>
    <w:rPr>
      <w:rFonts w:ascii="Arial" w:hAnsi="Arial" w:cs="Arial"/>
      <w:b/>
      <w:lang w:val="en-AU" w:eastAsia="en-US"/>
    </w:rPr>
  </w:style>
  <w:style w:type="paragraph" w:customStyle="1" w:styleId="Format1">
    <w:name w:val="Format 1"/>
    <w:basedOn w:val="1"/>
    <w:rsid w:val="00F9499F"/>
    <w:pPr>
      <w:keepNext w:val="0"/>
      <w:keepLines w:val="0"/>
      <w:widowControl/>
      <w:shd w:val="clear" w:color="auto" w:fill="000000"/>
      <w:tabs>
        <w:tab w:val="num" w:pos="432"/>
        <w:tab w:val="left" w:pos="720"/>
      </w:tabs>
      <w:spacing w:before="100" w:beforeAutospacing="1" w:after="360" w:line="240" w:lineRule="auto"/>
    </w:pPr>
    <w:rPr>
      <w:rFonts w:ascii="Arial" w:hAnsi="Arial" w:cs="Arial"/>
      <w:bCs w:val="0"/>
      <w:kern w:val="28"/>
      <w:sz w:val="28"/>
      <w:szCs w:val="20"/>
      <w:lang w:val="en-AU" w:eastAsia="en-US"/>
    </w:rPr>
  </w:style>
  <w:style w:type="paragraph" w:customStyle="1" w:styleId="CompanyLogo">
    <w:name w:val="Company Logo"/>
    <w:basedOn w:val="a"/>
    <w:autoRedefine/>
    <w:rsid w:val="00F9499F"/>
    <w:pPr>
      <w:spacing w:before="120" w:after="120"/>
    </w:pPr>
    <w:rPr>
      <w:rFonts w:ascii="Arial" w:hAnsi="Arial"/>
      <w:sz w:val="28"/>
      <w:szCs w:val="20"/>
      <w:lang w:eastAsia="en-US"/>
    </w:rPr>
  </w:style>
  <w:style w:type="character" w:styleId="af8">
    <w:name w:val="Strong"/>
    <w:basedOn w:val="a0"/>
    <w:qFormat/>
    <w:rsid w:val="00FA2784"/>
    <w:rPr>
      <w:b/>
      <w:bCs/>
    </w:rPr>
  </w:style>
  <w:style w:type="paragraph" w:customStyle="1" w:styleId="23">
    <w:name w:val="正文缩进2字"/>
    <w:basedOn w:val="a"/>
    <w:link w:val="2Char"/>
    <w:autoRedefine/>
    <w:rsid w:val="00D974CA"/>
    <w:rPr>
      <w:kern w:val="2"/>
    </w:rPr>
  </w:style>
  <w:style w:type="character" w:customStyle="1" w:styleId="2Char">
    <w:name w:val="正文缩进2字 Char"/>
    <w:basedOn w:val="a0"/>
    <w:link w:val="23"/>
    <w:rsid w:val="00D974CA"/>
    <w:rPr>
      <w:kern w:val="2"/>
      <w:sz w:val="24"/>
      <w:szCs w:val="24"/>
    </w:rPr>
  </w:style>
  <w:style w:type="paragraph" w:styleId="af9">
    <w:name w:val="Revision"/>
    <w:hidden/>
    <w:uiPriority w:val="99"/>
    <w:semiHidden/>
    <w:rsid w:val="00372B51"/>
    <w:rPr>
      <w:kern w:val="2"/>
      <w:sz w:val="21"/>
      <w:szCs w:val="24"/>
    </w:rPr>
  </w:style>
  <w:style w:type="paragraph" w:styleId="afa">
    <w:name w:val="List Paragraph"/>
    <w:basedOn w:val="a"/>
    <w:uiPriority w:val="99"/>
    <w:qFormat/>
    <w:rsid w:val="00834821"/>
    <w:pPr>
      <w:widowControl w:val="0"/>
      <w:ind w:firstLineChars="200" w:firstLine="420"/>
      <w:jc w:val="both"/>
    </w:pPr>
    <w:rPr>
      <w:kern w:val="2"/>
      <w:sz w:val="21"/>
    </w:rPr>
  </w:style>
  <w:style w:type="character" w:customStyle="1" w:styleId="UnresolvedMention">
    <w:name w:val="Unresolved Mention"/>
    <w:basedOn w:val="a0"/>
    <w:uiPriority w:val="99"/>
    <w:semiHidden/>
    <w:unhideWhenUsed/>
    <w:rsid w:val="0002351E"/>
    <w:rPr>
      <w:color w:val="605E5C"/>
      <w:shd w:val="clear" w:color="auto" w:fill="E1DFDD"/>
    </w:rPr>
  </w:style>
  <w:style w:type="paragraph" w:customStyle="1" w:styleId="afb">
    <w:name w:val="二级标题"/>
    <w:basedOn w:val="afc"/>
    <w:link w:val="Char0"/>
    <w:qFormat/>
    <w:rsid w:val="00476A63"/>
    <w:pPr>
      <w:spacing w:before="0" w:after="0" w:line="240" w:lineRule="auto"/>
      <w:jc w:val="both"/>
      <w:outlineLvl w:val="9"/>
    </w:pPr>
  </w:style>
  <w:style w:type="character" w:customStyle="1" w:styleId="Char0">
    <w:name w:val="二级标题 Char"/>
    <w:basedOn w:val="afd"/>
    <w:link w:val="afb"/>
    <w:qFormat/>
    <w:rsid w:val="00476A63"/>
    <w:rPr>
      <w:rFonts w:asciiTheme="majorHAnsi" w:hAnsiTheme="majorHAnsi" w:cstheme="majorBidi"/>
      <w:b/>
      <w:bCs/>
      <w:kern w:val="28"/>
      <w:sz w:val="32"/>
      <w:szCs w:val="32"/>
    </w:rPr>
  </w:style>
  <w:style w:type="paragraph" w:styleId="afc">
    <w:name w:val="Subtitle"/>
    <w:basedOn w:val="a"/>
    <w:next w:val="a"/>
    <w:link w:val="afd"/>
    <w:qFormat/>
    <w:rsid w:val="00476A63"/>
    <w:pPr>
      <w:widowControl w:val="0"/>
      <w:spacing w:before="240" w:after="60" w:line="312" w:lineRule="auto"/>
      <w:jc w:val="center"/>
      <w:outlineLvl w:val="1"/>
    </w:pPr>
    <w:rPr>
      <w:rFonts w:asciiTheme="majorHAnsi" w:hAnsiTheme="majorHAnsi" w:cstheme="majorBidi"/>
      <w:b/>
      <w:bCs/>
      <w:kern w:val="28"/>
      <w:sz w:val="32"/>
      <w:szCs w:val="32"/>
    </w:rPr>
  </w:style>
  <w:style w:type="character" w:customStyle="1" w:styleId="afd">
    <w:name w:val="副标题字符"/>
    <w:basedOn w:val="a0"/>
    <w:link w:val="afc"/>
    <w:rsid w:val="00476A63"/>
    <w:rPr>
      <w:rFonts w:asciiTheme="majorHAnsi"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92403">
      <w:bodyDiv w:val="1"/>
      <w:marLeft w:val="0"/>
      <w:marRight w:val="0"/>
      <w:marTop w:val="0"/>
      <w:marBottom w:val="0"/>
      <w:divBdr>
        <w:top w:val="none" w:sz="0" w:space="0" w:color="auto"/>
        <w:left w:val="none" w:sz="0" w:space="0" w:color="auto"/>
        <w:bottom w:val="none" w:sz="0" w:space="0" w:color="auto"/>
        <w:right w:val="none" w:sz="0" w:space="0" w:color="auto"/>
      </w:divBdr>
    </w:div>
    <w:div w:id="35085711">
      <w:bodyDiv w:val="1"/>
      <w:marLeft w:val="0"/>
      <w:marRight w:val="0"/>
      <w:marTop w:val="0"/>
      <w:marBottom w:val="0"/>
      <w:divBdr>
        <w:top w:val="none" w:sz="0" w:space="0" w:color="auto"/>
        <w:left w:val="none" w:sz="0" w:space="0" w:color="auto"/>
        <w:bottom w:val="none" w:sz="0" w:space="0" w:color="auto"/>
        <w:right w:val="none" w:sz="0" w:space="0" w:color="auto"/>
      </w:divBdr>
    </w:div>
    <w:div w:id="59058557">
      <w:bodyDiv w:val="1"/>
      <w:marLeft w:val="0"/>
      <w:marRight w:val="0"/>
      <w:marTop w:val="0"/>
      <w:marBottom w:val="0"/>
      <w:divBdr>
        <w:top w:val="none" w:sz="0" w:space="0" w:color="auto"/>
        <w:left w:val="none" w:sz="0" w:space="0" w:color="auto"/>
        <w:bottom w:val="none" w:sz="0" w:space="0" w:color="auto"/>
        <w:right w:val="none" w:sz="0" w:space="0" w:color="auto"/>
      </w:divBdr>
    </w:div>
    <w:div w:id="89592621">
      <w:bodyDiv w:val="1"/>
      <w:marLeft w:val="0"/>
      <w:marRight w:val="0"/>
      <w:marTop w:val="0"/>
      <w:marBottom w:val="0"/>
      <w:divBdr>
        <w:top w:val="none" w:sz="0" w:space="0" w:color="auto"/>
        <w:left w:val="none" w:sz="0" w:space="0" w:color="auto"/>
        <w:bottom w:val="none" w:sz="0" w:space="0" w:color="auto"/>
        <w:right w:val="none" w:sz="0" w:space="0" w:color="auto"/>
      </w:divBdr>
    </w:div>
    <w:div w:id="128018357">
      <w:bodyDiv w:val="1"/>
      <w:marLeft w:val="0"/>
      <w:marRight w:val="0"/>
      <w:marTop w:val="0"/>
      <w:marBottom w:val="0"/>
      <w:divBdr>
        <w:top w:val="none" w:sz="0" w:space="0" w:color="auto"/>
        <w:left w:val="none" w:sz="0" w:space="0" w:color="auto"/>
        <w:bottom w:val="none" w:sz="0" w:space="0" w:color="auto"/>
        <w:right w:val="none" w:sz="0" w:space="0" w:color="auto"/>
      </w:divBdr>
    </w:div>
    <w:div w:id="163739960">
      <w:bodyDiv w:val="1"/>
      <w:marLeft w:val="0"/>
      <w:marRight w:val="0"/>
      <w:marTop w:val="0"/>
      <w:marBottom w:val="0"/>
      <w:divBdr>
        <w:top w:val="none" w:sz="0" w:space="0" w:color="auto"/>
        <w:left w:val="none" w:sz="0" w:space="0" w:color="auto"/>
        <w:bottom w:val="none" w:sz="0" w:space="0" w:color="auto"/>
        <w:right w:val="none" w:sz="0" w:space="0" w:color="auto"/>
      </w:divBdr>
      <w:divsChild>
        <w:div w:id="243074333">
          <w:marLeft w:val="0"/>
          <w:marRight w:val="0"/>
          <w:marTop w:val="0"/>
          <w:marBottom w:val="0"/>
          <w:divBdr>
            <w:top w:val="none" w:sz="0" w:space="0" w:color="auto"/>
            <w:left w:val="none" w:sz="0" w:space="0" w:color="auto"/>
            <w:bottom w:val="none" w:sz="0" w:space="0" w:color="auto"/>
            <w:right w:val="none" w:sz="0" w:space="0" w:color="auto"/>
          </w:divBdr>
        </w:div>
        <w:div w:id="415589835">
          <w:marLeft w:val="0"/>
          <w:marRight w:val="0"/>
          <w:marTop w:val="0"/>
          <w:marBottom w:val="0"/>
          <w:divBdr>
            <w:top w:val="none" w:sz="0" w:space="0" w:color="auto"/>
            <w:left w:val="none" w:sz="0" w:space="0" w:color="auto"/>
            <w:bottom w:val="none" w:sz="0" w:space="0" w:color="auto"/>
            <w:right w:val="none" w:sz="0" w:space="0" w:color="auto"/>
          </w:divBdr>
        </w:div>
        <w:div w:id="861630596">
          <w:marLeft w:val="0"/>
          <w:marRight w:val="0"/>
          <w:marTop w:val="0"/>
          <w:marBottom w:val="0"/>
          <w:divBdr>
            <w:top w:val="none" w:sz="0" w:space="0" w:color="auto"/>
            <w:left w:val="none" w:sz="0" w:space="0" w:color="auto"/>
            <w:bottom w:val="none" w:sz="0" w:space="0" w:color="auto"/>
            <w:right w:val="none" w:sz="0" w:space="0" w:color="auto"/>
          </w:divBdr>
        </w:div>
        <w:div w:id="1145856847">
          <w:marLeft w:val="0"/>
          <w:marRight w:val="0"/>
          <w:marTop w:val="0"/>
          <w:marBottom w:val="0"/>
          <w:divBdr>
            <w:top w:val="none" w:sz="0" w:space="0" w:color="auto"/>
            <w:left w:val="none" w:sz="0" w:space="0" w:color="auto"/>
            <w:bottom w:val="none" w:sz="0" w:space="0" w:color="auto"/>
            <w:right w:val="none" w:sz="0" w:space="0" w:color="auto"/>
          </w:divBdr>
        </w:div>
        <w:div w:id="1607082824">
          <w:marLeft w:val="0"/>
          <w:marRight w:val="0"/>
          <w:marTop w:val="0"/>
          <w:marBottom w:val="0"/>
          <w:divBdr>
            <w:top w:val="none" w:sz="0" w:space="0" w:color="auto"/>
            <w:left w:val="none" w:sz="0" w:space="0" w:color="auto"/>
            <w:bottom w:val="none" w:sz="0" w:space="0" w:color="auto"/>
            <w:right w:val="none" w:sz="0" w:space="0" w:color="auto"/>
          </w:divBdr>
        </w:div>
        <w:div w:id="1669939754">
          <w:marLeft w:val="0"/>
          <w:marRight w:val="0"/>
          <w:marTop w:val="0"/>
          <w:marBottom w:val="0"/>
          <w:divBdr>
            <w:top w:val="none" w:sz="0" w:space="0" w:color="auto"/>
            <w:left w:val="none" w:sz="0" w:space="0" w:color="auto"/>
            <w:bottom w:val="none" w:sz="0" w:space="0" w:color="auto"/>
            <w:right w:val="none" w:sz="0" w:space="0" w:color="auto"/>
          </w:divBdr>
        </w:div>
        <w:div w:id="1858037123">
          <w:marLeft w:val="0"/>
          <w:marRight w:val="0"/>
          <w:marTop w:val="0"/>
          <w:marBottom w:val="0"/>
          <w:divBdr>
            <w:top w:val="none" w:sz="0" w:space="0" w:color="auto"/>
            <w:left w:val="none" w:sz="0" w:space="0" w:color="auto"/>
            <w:bottom w:val="none" w:sz="0" w:space="0" w:color="auto"/>
            <w:right w:val="none" w:sz="0" w:space="0" w:color="auto"/>
          </w:divBdr>
        </w:div>
        <w:div w:id="1885292171">
          <w:marLeft w:val="0"/>
          <w:marRight w:val="0"/>
          <w:marTop w:val="0"/>
          <w:marBottom w:val="0"/>
          <w:divBdr>
            <w:top w:val="none" w:sz="0" w:space="0" w:color="auto"/>
            <w:left w:val="none" w:sz="0" w:space="0" w:color="auto"/>
            <w:bottom w:val="none" w:sz="0" w:space="0" w:color="auto"/>
            <w:right w:val="none" w:sz="0" w:space="0" w:color="auto"/>
          </w:divBdr>
        </w:div>
      </w:divsChild>
    </w:div>
    <w:div w:id="193228172">
      <w:bodyDiv w:val="1"/>
      <w:marLeft w:val="0"/>
      <w:marRight w:val="0"/>
      <w:marTop w:val="0"/>
      <w:marBottom w:val="0"/>
      <w:divBdr>
        <w:top w:val="none" w:sz="0" w:space="0" w:color="auto"/>
        <w:left w:val="none" w:sz="0" w:space="0" w:color="auto"/>
        <w:bottom w:val="none" w:sz="0" w:space="0" w:color="auto"/>
        <w:right w:val="none" w:sz="0" w:space="0" w:color="auto"/>
      </w:divBdr>
    </w:div>
    <w:div w:id="222713217">
      <w:bodyDiv w:val="1"/>
      <w:marLeft w:val="0"/>
      <w:marRight w:val="0"/>
      <w:marTop w:val="0"/>
      <w:marBottom w:val="0"/>
      <w:divBdr>
        <w:top w:val="none" w:sz="0" w:space="0" w:color="auto"/>
        <w:left w:val="none" w:sz="0" w:space="0" w:color="auto"/>
        <w:bottom w:val="none" w:sz="0" w:space="0" w:color="auto"/>
        <w:right w:val="none" w:sz="0" w:space="0" w:color="auto"/>
      </w:divBdr>
    </w:div>
    <w:div w:id="227619642">
      <w:bodyDiv w:val="1"/>
      <w:marLeft w:val="0"/>
      <w:marRight w:val="0"/>
      <w:marTop w:val="0"/>
      <w:marBottom w:val="0"/>
      <w:divBdr>
        <w:top w:val="none" w:sz="0" w:space="0" w:color="auto"/>
        <w:left w:val="none" w:sz="0" w:space="0" w:color="auto"/>
        <w:bottom w:val="none" w:sz="0" w:space="0" w:color="auto"/>
        <w:right w:val="none" w:sz="0" w:space="0" w:color="auto"/>
      </w:divBdr>
    </w:div>
    <w:div w:id="267394121">
      <w:bodyDiv w:val="1"/>
      <w:marLeft w:val="0"/>
      <w:marRight w:val="0"/>
      <w:marTop w:val="0"/>
      <w:marBottom w:val="0"/>
      <w:divBdr>
        <w:top w:val="none" w:sz="0" w:space="0" w:color="auto"/>
        <w:left w:val="none" w:sz="0" w:space="0" w:color="auto"/>
        <w:bottom w:val="none" w:sz="0" w:space="0" w:color="auto"/>
        <w:right w:val="none" w:sz="0" w:space="0" w:color="auto"/>
      </w:divBdr>
    </w:div>
    <w:div w:id="382486683">
      <w:bodyDiv w:val="1"/>
      <w:marLeft w:val="0"/>
      <w:marRight w:val="0"/>
      <w:marTop w:val="0"/>
      <w:marBottom w:val="0"/>
      <w:divBdr>
        <w:top w:val="none" w:sz="0" w:space="0" w:color="auto"/>
        <w:left w:val="none" w:sz="0" w:space="0" w:color="auto"/>
        <w:bottom w:val="none" w:sz="0" w:space="0" w:color="auto"/>
        <w:right w:val="none" w:sz="0" w:space="0" w:color="auto"/>
      </w:divBdr>
    </w:div>
    <w:div w:id="430516329">
      <w:bodyDiv w:val="1"/>
      <w:marLeft w:val="0"/>
      <w:marRight w:val="0"/>
      <w:marTop w:val="0"/>
      <w:marBottom w:val="0"/>
      <w:divBdr>
        <w:top w:val="none" w:sz="0" w:space="0" w:color="auto"/>
        <w:left w:val="none" w:sz="0" w:space="0" w:color="auto"/>
        <w:bottom w:val="none" w:sz="0" w:space="0" w:color="auto"/>
        <w:right w:val="none" w:sz="0" w:space="0" w:color="auto"/>
      </w:divBdr>
      <w:divsChild>
        <w:div w:id="1505628449">
          <w:marLeft w:val="0"/>
          <w:marRight w:val="0"/>
          <w:marTop w:val="0"/>
          <w:marBottom w:val="0"/>
          <w:divBdr>
            <w:top w:val="none" w:sz="0" w:space="0" w:color="auto"/>
            <w:left w:val="none" w:sz="0" w:space="0" w:color="auto"/>
            <w:bottom w:val="none" w:sz="0" w:space="0" w:color="auto"/>
            <w:right w:val="none" w:sz="0" w:space="0" w:color="auto"/>
          </w:divBdr>
          <w:divsChild>
            <w:div w:id="1789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90957">
      <w:bodyDiv w:val="1"/>
      <w:marLeft w:val="0"/>
      <w:marRight w:val="0"/>
      <w:marTop w:val="0"/>
      <w:marBottom w:val="0"/>
      <w:divBdr>
        <w:top w:val="none" w:sz="0" w:space="0" w:color="auto"/>
        <w:left w:val="none" w:sz="0" w:space="0" w:color="auto"/>
        <w:bottom w:val="none" w:sz="0" w:space="0" w:color="auto"/>
        <w:right w:val="none" w:sz="0" w:space="0" w:color="auto"/>
      </w:divBdr>
    </w:div>
    <w:div w:id="445972701">
      <w:bodyDiv w:val="1"/>
      <w:marLeft w:val="0"/>
      <w:marRight w:val="0"/>
      <w:marTop w:val="0"/>
      <w:marBottom w:val="0"/>
      <w:divBdr>
        <w:top w:val="none" w:sz="0" w:space="0" w:color="auto"/>
        <w:left w:val="none" w:sz="0" w:space="0" w:color="auto"/>
        <w:bottom w:val="none" w:sz="0" w:space="0" w:color="auto"/>
        <w:right w:val="none" w:sz="0" w:space="0" w:color="auto"/>
      </w:divBdr>
    </w:div>
    <w:div w:id="468326690">
      <w:bodyDiv w:val="1"/>
      <w:marLeft w:val="0"/>
      <w:marRight w:val="0"/>
      <w:marTop w:val="0"/>
      <w:marBottom w:val="0"/>
      <w:divBdr>
        <w:top w:val="none" w:sz="0" w:space="0" w:color="auto"/>
        <w:left w:val="none" w:sz="0" w:space="0" w:color="auto"/>
        <w:bottom w:val="none" w:sz="0" w:space="0" w:color="auto"/>
        <w:right w:val="none" w:sz="0" w:space="0" w:color="auto"/>
      </w:divBdr>
    </w:div>
    <w:div w:id="513348704">
      <w:bodyDiv w:val="1"/>
      <w:marLeft w:val="0"/>
      <w:marRight w:val="0"/>
      <w:marTop w:val="0"/>
      <w:marBottom w:val="0"/>
      <w:divBdr>
        <w:top w:val="none" w:sz="0" w:space="0" w:color="auto"/>
        <w:left w:val="none" w:sz="0" w:space="0" w:color="auto"/>
        <w:bottom w:val="none" w:sz="0" w:space="0" w:color="auto"/>
        <w:right w:val="none" w:sz="0" w:space="0" w:color="auto"/>
      </w:divBdr>
    </w:div>
    <w:div w:id="527257776">
      <w:bodyDiv w:val="1"/>
      <w:marLeft w:val="0"/>
      <w:marRight w:val="0"/>
      <w:marTop w:val="0"/>
      <w:marBottom w:val="0"/>
      <w:divBdr>
        <w:top w:val="none" w:sz="0" w:space="0" w:color="auto"/>
        <w:left w:val="none" w:sz="0" w:space="0" w:color="auto"/>
        <w:bottom w:val="none" w:sz="0" w:space="0" w:color="auto"/>
        <w:right w:val="none" w:sz="0" w:space="0" w:color="auto"/>
      </w:divBdr>
    </w:div>
    <w:div w:id="528685839">
      <w:bodyDiv w:val="1"/>
      <w:marLeft w:val="0"/>
      <w:marRight w:val="0"/>
      <w:marTop w:val="0"/>
      <w:marBottom w:val="0"/>
      <w:divBdr>
        <w:top w:val="none" w:sz="0" w:space="0" w:color="auto"/>
        <w:left w:val="none" w:sz="0" w:space="0" w:color="auto"/>
        <w:bottom w:val="none" w:sz="0" w:space="0" w:color="auto"/>
        <w:right w:val="none" w:sz="0" w:space="0" w:color="auto"/>
      </w:divBdr>
      <w:divsChild>
        <w:div w:id="719598620">
          <w:marLeft w:val="0"/>
          <w:marRight w:val="0"/>
          <w:marTop w:val="0"/>
          <w:marBottom w:val="0"/>
          <w:divBdr>
            <w:top w:val="none" w:sz="0" w:space="0" w:color="auto"/>
            <w:left w:val="none" w:sz="0" w:space="0" w:color="auto"/>
            <w:bottom w:val="none" w:sz="0" w:space="0" w:color="auto"/>
            <w:right w:val="none" w:sz="0" w:space="0" w:color="auto"/>
          </w:divBdr>
        </w:div>
      </w:divsChild>
    </w:div>
    <w:div w:id="552692410">
      <w:bodyDiv w:val="1"/>
      <w:marLeft w:val="0"/>
      <w:marRight w:val="0"/>
      <w:marTop w:val="0"/>
      <w:marBottom w:val="0"/>
      <w:divBdr>
        <w:top w:val="none" w:sz="0" w:space="0" w:color="auto"/>
        <w:left w:val="none" w:sz="0" w:space="0" w:color="auto"/>
        <w:bottom w:val="none" w:sz="0" w:space="0" w:color="auto"/>
        <w:right w:val="none" w:sz="0" w:space="0" w:color="auto"/>
      </w:divBdr>
    </w:div>
    <w:div w:id="564950706">
      <w:bodyDiv w:val="1"/>
      <w:marLeft w:val="0"/>
      <w:marRight w:val="0"/>
      <w:marTop w:val="0"/>
      <w:marBottom w:val="0"/>
      <w:divBdr>
        <w:top w:val="none" w:sz="0" w:space="0" w:color="auto"/>
        <w:left w:val="none" w:sz="0" w:space="0" w:color="auto"/>
        <w:bottom w:val="none" w:sz="0" w:space="0" w:color="auto"/>
        <w:right w:val="none" w:sz="0" w:space="0" w:color="auto"/>
      </w:divBdr>
    </w:div>
    <w:div w:id="567420985">
      <w:bodyDiv w:val="1"/>
      <w:marLeft w:val="0"/>
      <w:marRight w:val="0"/>
      <w:marTop w:val="0"/>
      <w:marBottom w:val="0"/>
      <w:divBdr>
        <w:top w:val="none" w:sz="0" w:space="0" w:color="auto"/>
        <w:left w:val="none" w:sz="0" w:space="0" w:color="auto"/>
        <w:bottom w:val="none" w:sz="0" w:space="0" w:color="auto"/>
        <w:right w:val="none" w:sz="0" w:space="0" w:color="auto"/>
      </w:divBdr>
    </w:div>
    <w:div w:id="588855153">
      <w:bodyDiv w:val="1"/>
      <w:marLeft w:val="0"/>
      <w:marRight w:val="0"/>
      <w:marTop w:val="0"/>
      <w:marBottom w:val="0"/>
      <w:divBdr>
        <w:top w:val="none" w:sz="0" w:space="0" w:color="auto"/>
        <w:left w:val="none" w:sz="0" w:space="0" w:color="auto"/>
        <w:bottom w:val="none" w:sz="0" w:space="0" w:color="auto"/>
        <w:right w:val="none" w:sz="0" w:space="0" w:color="auto"/>
      </w:divBdr>
    </w:div>
    <w:div w:id="635910148">
      <w:bodyDiv w:val="1"/>
      <w:marLeft w:val="0"/>
      <w:marRight w:val="0"/>
      <w:marTop w:val="0"/>
      <w:marBottom w:val="0"/>
      <w:divBdr>
        <w:top w:val="none" w:sz="0" w:space="0" w:color="auto"/>
        <w:left w:val="none" w:sz="0" w:space="0" w:color="auto"/>
        <w:bottom w:val="none" w:sz="0" w:space="0" w:color="auto"/>
        <w:right w:val="none" w:sz="0" w:space="0" w:color="auto"/>
      </w:divBdr>
    </w:div>
    <w:div w:id="692924236">
      <w:bodyDiv w:val="1"/>
      <w:marLeft w:val="0"/>
      <w:marRight w:val="0"/>
      <w:marTop w:val="0"/>
      <w:marBottom w:val="0"/>
      <w:divBdr>
        <w:top w:val="none" w:sz="0" w:space="0" w:color="auto"/>
        <w:left w:val="none" w:sz="0" w:space="0" w:color="auto"/>
        <w:bottom w:val="none" w:sz="0" w:space="0" w:color="auto"/>
        <w:right w:val="none" w:sz="0" w:space="0" w:color="auto"/>
      </w:divBdr>
    </w:div>
    <w:div w:id="694966634">
      <w:bodyDiv w:val="1"/>
      <w:marLeft w:val="0"/>
      <w:marRight w:val="0"/>
      <w:marTop w:val="0"/>
      <w:marBottom w:val="0"/>
      <w:divBdr>
        <w:top w:val="none" w:sz="0" w:space="0" w:color="auto"/>
        <w:left w:val="none" w:sz="0" w:space="0" w:color="auto"/>
        <w:bottom w:val="none" w:sz="0" w:space="0" w:color="auto"/>
        <w:right w:val="none" w:sz="0" w:space="0" w:color="auto"/>
      </w:divBdr>
    </w:div>
    <w:div w:id="753673713">
      <w:bodyDiv w:val="1"/>
      <w:marLeft w:val="0"/>
      <w:marRight w:val="0"/>
      <w:marTop w:val="0"/>
      <w:marBottom w:val="0"/>
      <w:divBdr>
        <w:top w:val="none" w:sz="0" w:space="0" w:color="auto"/>
        <w:left w:val="none" w:sz="0" w:space="0" w:color="auto"/>
        <w:bottom w:val="none" w:sz="0" w:space="0" w:color="auto"/>
        <w:right w:val="none" w:sz="0" w:space="0" w:color="auto"/>
      </w:divBdr>
    </w:div>
    <w:div w:id="756907408">
      <w:bodyDiv w:val="1"/>
      <w:marLeft w:val="0"/>
      <w:marRight w:val="0"/>
      <w:marTop w:val="0"/>
      <w:marBottom w:val="0"/>
      <w:divBdr>
        <w:top w:val="none" w:sz="0" w:space="0" w:color="auto"/>
        <w:left w:val="none" w:sz="0" w:space="0" w:color="auto"/>
        <w:bottom w:val="none" w:sz="0" w:space="0" w:color="auto"/>
        <w:right w:val="none" w:sz="0" w:space="0" w:color="auto"/>
      </w:divBdr>
    </w:div>
    <w:div w:id="757671976">
      <w:bodyDiv w:val="1"/>
      <w:marLeft w:val="0"/>
      <w:marRight w:val="0"/>
      <w:marTop w:val="0"/>
      <w:marBottom w:val="0"/>
      <w:divBdr>
        <w:top w:val="none" w:sz="0" w:space="0" w:color="auto"/>
        <w:left w:val="none" w:sz="0" w:space="0" w:color="auto"/>
        <w:bottom w:val="none" w:sz="0" w:space="0" w:color="auto"/>
        <w:right w:val="none" w:sz="0" w:space="0" w:color="auto"/>
      </w:divBdr>
    </w:div>
    <w:div w:id="763959240">
      <w:bodyDiv w:val="1"/>
      <w:marLeft w:val="0"/>
      <w:marRight w:val="0"/>
      <w:marTop w:val="0"/>
      <w:marBottom w:val="0"/>
      <w:divBdr>
        <w:top w:val="none" w:sz="0" w:space="0" w:color="auto"/>
        <w:left w:val="none" w:sz="0" w:space="0" w:color="auto"/>
        <w:bottom w:val="none" w:sz="0" w:space="0" w:color="auto"/>
        <w:right w:val="none" w:sz="0" w:space="0" w:color="auto"/>
      </w:divBdr>
    </w:div>
    <w:div w:id="780685251">
      <w:bodyDiv w:val="1"/>
      <w:marLeft w:val="0"/>
      <w:marRight w:val="0"/>
      <w:marTop w:val="0"/>
      <w:marBottom w:val="0"/>
      <w:divBdr>
        <w:top w:val="none" w:sz="0" w:space="0" w:color="auto"/>
        <w:left w:val="none" w:sz="0" w:space="0" w:color="auto"/>
        <w:bottom w:val="none" w:sz="0" w:space="0" w:color="auto"/>
        <w:right w:val="none" w:sz="0" w:space="0" w:color="auto"/>
      </w:divBdr>
    </w:div>
    <w:div w:id="811679833">
      <w:bodyDiv w:val="1"/>
      <w:marLeft w:val="0"/>
      <w:marRight w:val="0"/>
      <w:marTop w:val="0"/>
      <w:marBottom w:val="0"/>
      <w:divBdr>
        <w:top w:val="none" w:sz="0" w:space="0" w:color="auto"/>
        <w:left w:val="none" w:sz="0" w:space="0" w:color="auto"/>
        <w:bottom w:val="none" w:sz="0" w:space="0" w:color="auto"/>
        <w:right w:val="none" w:sz="0" w:space="0" w:color="auto"/>
      </w:divBdr>
      <w:divsChild>
        <w:div w:id="95948315">
          <w:marLeft w:val="0"/>
          <w:marRight w:val="0"/>
          <w:marTop w:val="0"/>
          <w:marBottom w:val="0"/>
          <w:divBdr>
            <w:top w:val="none" w:sz="0" w:space="0" w:color="auto"/>
            <w:left w:val="none" w:sz="0" w:space="0" w:color="auto"/>
            <w:bottom w:val="none" w:sz="0" w:space="0" w:color="auto"/>
            <w:right w:val="none" w:sz="0" w:space="0" w:color="auto"/>
          </w:divBdr>
        </w:div>
        <w:div w:id="233273970">
          <w:marLeft w:val="0"/>
          <w:marRight w:val="0"/>
          <w:marTop w:val="0"/>
          <w:marBottom w:val="0"/>
          <w:divBdr>
            <w:top w:val="none" w:sz="0" w:space="0" w:color="auto"/>
            <w:left w:val="none" w:sz="0" w:space="0" w:color="auto"/>
            <w:bottom w:val="none" w:sz="0" w:space="0" w:color="auto"/>
            <w:right w:val="none" w:sz="0" w:space="0" w:color="auto"/>
          </w:divBdr>
        </w:div>
      </w:divsChild>
    </w:div>
    <w:div w:id="825827256">
      <w:bodyDiv w:val="1"/>
      <w:marLeft w:val="0"/>
      <w:marRight w:val="0"/>
      <w:marTop w:val="0"/>
      <w:marBottom w:val="0"/>
      <w:divBdr>
        <w:top w:val="none" w:sz="0" w:space="0" w:color="auto"/>
        <w:left w:val="none" w:sz="0" w:space="0" w:color="auto"/>
        <w:bottom w:val="none" w:sz="0" w:space="0" w:color="auto"/>
        <w:right w:val="none" w:sz="0" w:space="0" w:color="auto"/>
      </w:divBdr>
    </w:div>
    <w:div w:id="835535191">
      <w:bodyDiv w:val="1"/>
      <w:marLeft w:val="0"/>
      <w:marRight w:val="0"/>
      <w:marTop w:val="0"/>
      <w:marBottom w:val="0"/>
      <w:divBdr>
        <w:top w:val="none" w:sz="0" w:space="0" w:color="auto"/>
        <w:left w:val="none" w:sz="0" w:space="0" w:color="auto"/>
        <w:bottom w:val="none" w:sz="0" w:space="0" w:color="auto"/>
        <w:right w:val="none" w:sz="0" w:space="0" w:color="auto"/>
      </w:divBdr>
    </w:div>
    <w:div w:id="846600605">
      <w:bodyDiv w:val="1"/>
      <w:marLeft w:val="0"/>
      <w:marRight w:val="0"/>
      <w:marTop w:val="0"/>
      <w:marBottom w:val="0"/>
      <w:divBdr>
        <w:top w:val="none" w:sz="0" w:space="0" w:color="auto"/>
        <w:left w:val="none" w:sz="0" w:space="0" w:color="auto"/>
        <w:bottom w:val="none" w:sz="0" w:space="0" w:color="auto"/>
        <w:right w:val="none" w:sz="0" w:space="0" w:color="auto"/>
      </w:divBdr>
    </w:div>
    <w:div w:id="890071607">
      <w:bodyDiv w:val="1"/>
      <w:marLeft w:val="0"/>
      <w:marRight w:val="0"/>
      <w:marTop w:val="0"/>
      <w:marBottom w:val="0"/>
      <w:divBdr>
        <w:top w:val="none" w:sz="0" w:space="0" w:color="auto"/>
        <w:left w:val="none" w:sz="0" w:space="0" w:color="auto"/>
        <w:bottom w:val="none" w:sz="0" w:space="0" w:color="auto"/>
        <w:right w:val="none" w:sz="0" w:space="0" w:color="auto"/>
      </w:divBdr>
    </w:div>
    <w:div w:id="910389019">
      <w:bodyDiv w:val="1"/>
      <w:marLeft w:val="0"/>
      <w:marRight w:val="0"/>
      <w:marTop w:val="0"/>
      <w:marBottom w:val="0"/>
      <w:divBdr>
        <w:top w:val="none" w:sz="0" w:space="0" w:color="auto"/>
        <w:left w:val="none" w:sz="0" w:space="0" w:color="auto"/>
        <w:bottom w:val="none" w:sz="0" w:space="0" w:color="auto"/>
        <w:right w:val="none" w:sz="0" w:space="0" w:color="auto"/>
      </w:divBdr>
    </w:div>
    <w:div w:id="925267076">
      <w:bodyDiv w:val="1"/>
      <w:marLeft w:val="0"/>
      <w:marRight w:val="0"/>
      <w:marTop w:val="0"/>
      <w:marBottom w:val="0"/>
      <w:divBdr>
        <w:top w:val="none" w:sz="0" w:space="0" w:color="auto"/>
        <w:left w:val="none" w:sz="0" w:space="0" w:color="auto"/>
        <w:bottom w:val="none" w:sz="0" w:space="0" w:color="auto"/>
        <w:right w:val="none" w:sz="0" w:space="0" w:color="auto"/>
      </w:divBdr>
    </w:div>
    <w:div w:id="938685715">
      <w:bodyDiv w:val="1"/>
      <w:marLeft w:val="0"/>
      <w:marRight w:val="0"/>
      <w:marTop w:val="0"/>
      <w:marBottom w:val="0"/>
      <w:divBdr>
        <w:top w:val="none" w:sz="0" w:space="0" w:color="auto"/>
        <w:left w:val="none" w:sz="0" w:space="0" w:color="auto"/>
        <w:bottom w:val="none" w:sz="0" w:space="0" w:color="auto"/>
        <w:right w:val="none" w:sz="0" w:space="0" w:color="auto"/>
      </w:divBdr>
    </w:div>
    <w:div w:id="941498696">
      <w:bodyDiv w:val="1"/>
      <w:marLeft w:val="0"/>
      <w:marRight w:val="0"/>
      <w:marTop w:val="0"/>
      <w:marBottom w:val="0"/>
      <w:divBdr>
        <w:top w:val="none" w:sz="0" w:space="0" w:color="auto"/>
        <w:left w:val="none" w:sz="0" w:space="0" w:color="auto"/>
        <w:bottom w:val="none" w:sz="0" w:space="0" w:color="auto"/>
        <w:right w:val="none" w:sz="0" w:space="0" w:color="auto"/>
      </w:divBdr>
    </w:div>
    <w:div w:id="957178450">
      <w:bodyDiv w:val="1"/>
      <w:marLeft w:val="0"/>
      <w:marRight w:val="0"/>
      <w:marTop w:val="0"/>
      <w:marBottom w:val="0"/>
      <w:divBdr>
        <w:top w:val="none" w:sz="0" w:space="0" w:color="auto"/>
        <w:left w:val="none" w:sz="0" w:space="0" w:color="auto"/>
        <w:bottom w:val="none" w:sz="0" w:space="0" w:color="auto"/>
        <w:right w:val="none" w:sz="0" w:space="0" w:color="auto"/>
      </w:divBdr>
    </w:div>
    <w:div w:id="977414480">
      <w:bodyDiv w:val="1"/>
      <w:marLeft w:val="0"/>
      <w:marRight w:val="0"/>
      <w:marTop w:val="0"/>
      <w:marBottom w:val="0"/>
      <w:divBdr>
        <w:top w:val="none" w:sz="0" w:space="0" w:color="auto"/>
        <w:left w:val="none" w:sz="0" w:space="0" w:color="auto"/>
        <w:bottom w:val="none" w:sz="0" w:space="0" w:color="auto"/>
        <w:right w:val="none" w:sz="0" w:space="0" w:color="auto"/>
      </w:divBdr>
    </w:div>
    <w:div w:id="978413876">
      <w:bodyDiv w:val="1"/>
      <w:marLeft w:val="0"/>
      <w:marRight w:val="0"/>
      <w:marTop w:val="0"/>
      <w:marBottom w:val="0"/>
      <w:divBdr>
        <w:top w:val="none" w:sz="0" w:space="0" w:color="auto"/>
        <w:left w:val="none" w:sz="0" w:space="0" w:color="auto"/>
        <w:bottom w:val="none" w:sz="0" w:space="0" w:color="auto"/>
        <w:right w:val="none" w:sz="0" w:space="0" w:color="auto"/>
      </w:divBdr>
    </w:div>
    <w:div w:id="1025520731">
      <w:bodyDiv w:val="1"/>
      <w:marLeft w:val="0"/>
      <w:marRight w:val="0"/>
      <w:marTop w:val="0"/>
      <w:marBottom w:val="0"/>
      <w:divBdr>
        <w:top w:val="none" w:sz="0" w:space="0" w:color="auto"/>
        <w:left w:val="none" w:sz="0" w:space="0" w:color="auto"/>
        <w:bottom w:val="none" w:sz="0" w:space="0" w:color="auto"/>
        <w:right w:val="none" w:sz="0" w:space="0" w:color="auto"/>
      </w:divBdr>
      <w:divsChild>
        <w:div w:id="1148788439">
          <w:marLeft w:val="0"/>
          <w:marRight w:val="0"/>
          <w:marTop w:val="0"/>
          <w:marBottom w:val="0"/>
          <w:divBdr>
            <w:top w:val="none" w:sz="0" w:space="0" w:color="auto"/>
            <w:left w:val="none" w:sz="0" w:space="0" w:color="auto"/>
            <w:bottom w:val="none" w:sz="0" w:space="0" w:color="auto"/>
            <w:right w:val="none" w:sz="0" w:space="0" w:color="auto"/>
          </w:divBdr>
          <w:divsChild>
            <w:div w:id="1138953912">
              <w:marLeft w:val="0"/>
              <w:marRight w:val="0"/>
              <w:marTop w:val="0"/>
              <w:marBottom w:val="0"/>
              <w:divBdr>
                <w:top w:val="none" w:sz="0" w:space="0" w:color="auto"/>
                <w:left w:val="none" w:sz="0" w:space="0" w:color="auto"/>
                <w:bottom w:val="none" w:sz="0" w:space="0" w:color="auto"/>
                <w:right w:val="none" w:sz="0" w:space="0" w:color="auto"/>
              </w:divBdr>
              <w:divsChild>
                <w:div w:id="293289733">
                  <w:marLeft w:val="0"/>
                  <w:marRight w:val="0"/>
                  <w:marTop w:val="0"/>
                  <w:marBottom w:val="0"/>
                  <w:divBdr>
                    <w:top w:val="none" w:sz="0" w:space="0" w:color="auto"/>
                    <w:left w:val="none" w:sz="0" w:space="0" w:color="auto"/>
                    <w:bottom w:val="none" w:sz="0" w:space="0" w:color="auto"/>
                    <w:right w:val="none" w:sz="0" w:space="0" w:color="auto"/>
                  </w:divBdr>
                  <w:divsChild>
                    <w:div w:id="8344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229228">
      <w:bodyDiv w:val="1"/>
      <w:marLeft w:val="0"/>
      <w:marRight w:val="0"/>
      <w:marTop w:val="0"/>
      <w:marBottom w:val="0"/>
      <w:divBdr>
        <w:top w:val="none" w:sz="0" w:space="0" w:color="auto"/>
        <w:left w:val="none" w:sz="0" w:space="0" w:color="auto"/>
        <w:bottom w:val="none" w:sz="0" w:space="0" w:color="auto"/>
        <w:right w:val="none" w:sz="0" w:space="0" w:color="auto"/>
      </w:divBdr>
    </w:div>
    <w:div w:id="1030764489">
      <w:bodyDiv w:val="1"/>
      <w:marLeft w:val="0"/>
      <w:marRight w:val="0"/>
      <w:marTop w:val="0"/>
      <w:marBottom w:val="0"/>
      <w:divBdr>
        <w:top w:val="none" w:sz="0" w:space="0" w:color="auto"/>
        <w:left w:val="none" w:sz="0" w:space="0" w:color="auto"/>
        <w:bottom w:val="none" w:sz="0" w:space="0" w:color="auto"/>
        <w:right w:val="none" w:sz="0" w:space="0" w:color="auto"/>
      </w:divBdr>
    </w:div>
    <w:div w:id="1085148817">
      <w:bodyDiv w:val="1"/>
      <w:marLeft w:val="0"/>
      <w:marRight w:val="0"/>
      <w:marTop w:val="0"/>
      <w:marBottom w:val="0"/>
      <w:divBdr>
        <w:top w:val="none" w:sz="0" w:space="0" w:color="auto"/>
        <w:left w:val="none" w:sz="0" w:space="0" w:color="auto"/>
        <w:bottom w:val="none" w:sz="0" w:space="0" w:color="auto"/>
        <w:right w:val="none" w:sz="0" w:space="0" w:color="auto"/>
      </w:divBdr>
      <w:divsChild>
        <w:div w:id="1609924508">
          <w:marLeft w:val="0"/>
          <w:marRight w:val="0"/>
          <w:marTop w:val="0"/>
          <w:marBottom w:val="0"/>
          <w:divBdr>
            <w:top w:val="none" w:sz="0" w:space="0" w:color="auto"/>
            <w:left w:val="none" w:sz="0" w:space="0" w:color="auto"/>
            <w:bottom w:val="none" w:sz="0" w:space="0" w:color="auto"/>
            <w:right w:val="none" w:sz="0" w:space="0" w:color="auto"/>
          </w:divBdr>
          <w:divsChild>
            <w:div w:id="546188350">
              <w:marLeft w:val="0"/>
              <w:marRight w:val="0"/>
              <w:marTop w:val="0"/>
              <w:marBottom w:val="0"/>
              <w:divBdr>
                <w:top w:val="none" w:sz="0" w:space="0" w:color="auto"/>
                <w:left w:val="none" w:sz="0" w:space="0" w:color="auto"/>
                <w:bottom w:val="none" w:sz="0" w:space="0" w:color="auto"/>
                <w:right w:val="none" w:sz="0" w:space="0" w:color="auto"/>
              </w:divBdr>
            </w:div>
            <w:div w:id="12375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2267">
      <w:bodyDiv w:val="1"/>
      <w:marLeft w:val="0"/>
      <w:marRight w:val="0"/>
      <w:marTop w:val="0"/>
      <w:marBottom w:val="0"/>
      <w:divBdr>
        <w:top w:val="none" w:sz="0" w:space="0" w:color="auto"/>
        <w:left w:val="none" w:sz="0" w:space="0" w:color="auto"/>
        <w:bottom w:val="none" w:sz="0" w:space="0" w:color="auto"/>
        <w:right w:val="none" w:sz="0" w:space="0" w:color="auto"/>
      </w:divBdr>
    </w:div>
    <w:div w:id="1158767654">
      <w:bodyDiv w:val="1"/>
      <w:marLeft w:val="0"/>
      <w:marRight w:val="0"/>
      <w:marTop w:val="0"/>
      <w:marBottom w:val="0"/>
      <w:divBdr>
        <w:top w:val="none" w:sz="0" w:space="0" w:color="auto"/>
        <w:left w:val="none" w:sz="0" w:space="0" w:color="auto"/>
        <w:bottom w:val="none" w:sz="0" w:space="0" w:color="auto"/>
        <w:right w:val="none" w:sz="0" w:space="0" w:color="auto"/>
      </w:divBdr>
    </w:div>
    <w:div w:id="1160074054">
      <w:bodyDiv w:val="1"/>
      <w:marLeft w:val="0"/>
      <w:marRight w:val="0"/>
      <w:marTop w:val="0"/>
      <w:marBottom w:val="0"/>
      <w:divBdr>
        <w:top w:val="none" w:sz="0" w:space="0" w:color="auto"/>
        <w:left w:val="none" w:sz="0" w:space="0" w:color="auto"/>
        <w:bottom w:val="none" w:sz="0" w:space="0" w:color="auto"/>
        <w:right w:val="none" w:sz="0" w:space="0" w:color="auto"/>
      </w:divBdr>
    </w:div>
    <w:div w:id="1169518449">
      <w:bodyDiv w:val="1"/>
      <w:marLeft w:val="0"/>
      <w:marRight w:val="0"/>
      <w:marTop w:val="0"/>
      <w:marBottom w:val="0"/>
      <w:divBdr>
        <w:top w:val="none" w:sz="0" w:space="0" w:color="auto"/>
        <w:left w:val="none" w:sz="0" w:space="0" w:color="auto"/>
        <w:bottom w:val="none" w:sz="0" w:space="0" w:color="auto"/>
        <w:right w:val="none" w:sz="0" w:space="0" w:color="auto"/>
      </w:divBdr>
    </w:div>
    <w:div w:id="1188174888">
      <w:bodyDiv w:val="1"/>
      <w:marLeft w:val="0"/>
      <w:marRight w:val="0"/>
      <w:marTop w:val="0"/>
      <w:marBottom w:val="0"/>
      <w:divBdr>
        <w:top w:val="none" w:sz="0" w:space="0" w:color="auto"/>
        <w:left w:val="none" w:sz="0" w:space="0" w:color="auto"/>
        <w:bottom w:val="none" w:sz="0" w:space="0" w:color="auto"/>
        <w:right w:val="none" w:sz="0" w:space="0" w:color="auto"/>
      </w:divBdr>
    </w:div>
    <w:div w:id="1262568387">
      <w:bodyDiv w:val="1"/>
      <w:marLeft w:val="0"/>
      <w:marRight w:val="0"/>
      <w:marTop w:val="0"/>
      <w:marBottom w:val="0"/>
      <w:divBdr>
        <w:top w:val="none" w:sz="0" w:space="0" w:color="auto"/>
        <w:left w:val="none" w:sz="0" w:space="0" w:color="auto"/>
        <w:bottom w:val="none" w:sz="0" w:space="0" w:color="auto"/>
        <w:right w:val="none" w:sz="0" w:space="0" w:color="auto"/>
      </w:divBdr>
    </w:div>
    <w:div w:id="1314332830">
      <w:bodyDiv w:val="1"/>
      <w:marLeft w:val="0"/>
      <w:marRight w:val="0"/>
      <w:marTop w:val="0"/>
      <w:marBottom w:val="0"/>
      <w:divBdr>
        <w:top w:val="none" w:sz="0" w:space="0" w:color="auto"/>
        <w:left w:val="none" w:sz="0" w:space="0" w:color="auto"/>
        <w:bottom w:val="none" w:sz="0" w:space="0" w:color="auto"/>
        <w:right w:val="none" w:sz="0" w:space="0" w:color="auto"/>
      </w:divBdr>
    </w:div>
    <w:div w:id="1340498777">
      <w:bodyDiv w:val="1"/>
      <w:marLeft w:val="0"/>
      <w:marRight w:val="0"/>
      <w:marTop w:val="0"/>
      <w:marBottom w:val="0"/>
      <w:divBdr>
        <w:top w:val="none" w:sz="0" w:space="0" w:color="auto"/>
        <w:left w:val="none" w:sz="0" w:space="0" w:color="auto"/>
        <w:bottom w:val="none" w:sz="0" w:space="0" w:color="auto"/>
        <w:right w:val="none" w:sz="0" w:space="0" w:color="auto"/>
      </w:divBdr>
    </w:div>
    <w:div w:id="1350371086">
      <w:bodyDiv w:val="1"/>
      <w:marLeft w:val="0"/>
      <w:marRight w:val="0"/>
      <w:marTop w:val="0"/>
      <w:marBottom w:val="0"/>
      <w:divBdr>
        <w:top w:val="none" w:sz="0" w:space="0" w:color="auto"/>
        <w:left w:val="none" w:sz="0" w:space="0" w:color="auto"/>
        <w:bottom w:val="none" w:sz="0" w:space="0" w:color="auto"/>
        <w:right w:val="none" w:sz="0" w:space="0" w:color="auto"/>
      </w:divBdr>
    </w:div>
    <w:div w:id="1396009631">
      <w:bodyDiv w:val="1"/>
      <w:marLeft w:val="0"/>
      <w:marRight w:val="0"/>
      <w:marTop w:val="0"/>
      <w:marBottom w:val="0"/>
      <w:divBdr>
        <w:top w:val="none" w:sz="0" w:space="0" w:color="auto"/>
        <w:left w:val="none" w:sz="0" w:space="0" w:color="auto"/>
        <w:bottom w:val="none" w:sz="0" w:space="0" w:color="auto"/>
        <w:right w:val="none" w:sz="0" w:space="0" w:color="auto"/>
      </w:divBdr>
    </w:div>
    <w:div w:id="1403062636">
      <w:bodyDiv w:val="1"/>
      <w:marLeft w:val="0"/>
      <w:marRight w:val="0"/>
      <w:marTop w:val="0"/>
      <w:marBottom w:val="0"/>
      <w:divBdr>
        <w:top w:val="none" w:sz="0" w:space="0" w:color="auto"/>
        <w:left w:val="none" w:sz="0" w:space="0" w:color="auto"/>
        <w:bottom w:val="none" w:sz="0" w:space="0" w:color="auto"/>
        <w:right w:val="none" w:sz="0" w:space="0" w:color="auto"/>
      </w:divBdr>
      <w:divsChild>
        <w:div w:id="1405684595">
          <w:marLeft w:val="0"/>
          <w:marRight w:val="0"/>
          <w:marTop w:val="0"/>
          <w:marBottom w:val="0"/>
          <w:divBdr>
            <w:top w:val="none" w:sz="0" w:space="0" w:color="auto"/>
            <w:left w:val="none" w:sz="0" w:space="0" w:color="auto"/>
            <w:bottom w:val="none" w:sz="0" w:space="0" w:color="auto"/>
            <w:right w:val="none" w:sz="0" w:space="0" w:color="auto"/>
          </w:divBdr>
          <w:divsChild>
            <w:div w:id="92033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1009">
      <w:bodyDiv w:val="1"/>
      <w:marLeft w:val="0"/>
      <w:marRight w:val="0"/>
      <w:marTop w:val="0"/>
      <w:marBottom w:val="0"/>
      <w:divBdr>
        <w:top w:val="none" w:sz="0" w:space="0" w:color="auto"/>
        <w:left w:val="none" w:sz="0" w:space="0" w:color="auto"/>
        <w:bottom w:val="none" w:sz="0" w:space="0" w:color="auto"/>
        <w:right w:val="none" w:sz="0" w:space="0" w:color="auto"/>
      </w:divBdr>
    </w:div>
    <w:div w:id="1418021342">
      <w:bodyDiv w:val="1"/>
      <w:marLeft w:val="0"/>
      <w:marRight w:val="0"/>
      <w:marTop w:val="0"/>
      <w:marBottom w:val="0"/>
      <w:divBdr>
        <w:top w:val="none" w:sz="0" w:space="0" w:color="auto"/>
        <w:left w:val="none" w:sz="0" w:space="0" w:color="auto"/>
        <w:bottom w:val="none" w:sz="0" w:space="0" w:color="auto"/>
        <w:right w:val="none" w:sz="0" w:space="0" w:color="auto"/>
      </w:divBdr>
      <w:divsChild>
        <w:div w:id="2110197423">
          <w:marLeft w:val="0"/>
          <w:marRight w:val="0"/>
          <w:marTop w:val="0"/>
          <w:marBottom w:val="0"/>
          <w:divBdr>
            <w:top w:val="none" w:sz="0" w:space="0" w:color="auto"/>
            <w:left w:val="none" w:sz="0" w:space="0" w:color="auto"/>
            <w:bottom w:val="none" w:sz="0" w:space="0" w:color="auto"/>
            <w:right w:val="none" w:sz="0" w:space="0" w:color="auto"/>
          </w:divBdr>
          <w:divsChild>
            <w:div w:id="130246626">
              <w:marLeft w:val="0"/>
              <w:marRight w:val="0"/>
              <w:marTop w:val="0"/>
              <w:marBottom w:val="0"/>
              <w:divBdr>
                <w:top w:val="none" w:sz="0" w:space="0" w:color="auto"/>
                <w:left w:val="none" w:sz="0" w:space="0" w:color="auto"/>
                <w:bottom w:val="none" w:sz="0" w:space="0" w:color="auto"/>
                <w:right w:val="none" w:sz="0" w:space="0" w:color="auto"/>
              </w:divBdr>
            </w:div>
            <w:div w:id="601301091">
              <w:marLeft w:val="0"/>
              <w:marRight w:val="0"/>
              <w:marTop w:val="0"/>
              <w:marBottom w:val="0"/>
              <w:divBdr>
                <w:top w:val="none" w:sz="0" w:space="0" w:color="auto"/>
                <w:left w:val="none" w:sz="0" w:space="0" w:color="auto"/>
                <w:bottom w:val="none" w:sz="0" w:space="0" w:color="auto"/>
                <w:right w:val="none" w:sz="0" w:space="0" w:color="auto"/>
              </w:divBdr>
            </w:div>
            <w:div w:id="614672429">
              <w:marLeft w:val="0"/>
              <w:marRight w:val="0"/>
              <w:marTop w:val="0"/>
              <w:marBottom w:val="0"/>
              <w:divBdr>
                <w:top w:val="none" w:sz="0" w:space="0" w:color="auto"/>
                <w:left w:val="none" w:sz="0" w:space="0" w:color="auto"/>
                <w:bottom w:val="none" w:sz="0" w:space="0" w:color="auto"/>
                <w:right w:val="none" w:sz="0" w:space="0" w:color="auto"/>
              </w:divBdr>
            </w:div>
            <w:div w:id="1204172455">
              <w:marLeft w:val="0"/>
              <w:marRight w:val="0"/>
              <w:marTop w:val="0"/>
              <w:marBottom w:val="0"/>
              <w:divBdr>
                <w:top w:val="none" w:sz="0" w:space="0" w:color="auto"/>
                <w:left w:val="none" w:sz="0" w:space="0" w:color="auto"/>
                <w:bottom w:val="none" w:sz="0" w:space="0" w:color="auto"/>
                <w:right w:val="none" w:sz="0" w:space="0" w:color="auto"/>
              </w:divBdr>
            </w:div>
            <w:div w:id="14317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6643">
      <w:bodyDiv w:val="1"/>
      <w:marLeft w:val="0"/>
      <w:marRight w:val="0"/>
      <w:marTop w:val="0"/>
      <w:marBottom w:val="0"/>
      <w:divBdr>
        <w:top w:val="none" w:sz="0" w:space="0" w:color="auto"/>
        <w:left w:val="none" w:sz="0" w:space="0" w:color="auto"/>
        <w:bottom w:val="none" w:sz="0" w:space="0" w:color="auto"/>
        <w:right w:val="none" w:sz="0" w:space="0" w:color="auto"/>
      </w:divBdr>
    </w:div>
    <w:div w:id="1459957166">
      <w:bodyDiv w:val="1"/>
      <w:marLeft w:val="0"/>
      <w:marRight w:val="0"/>
      <w:marTop w:val="0"/>
      <w:marBottom w:val="0"/>
      <w:divBdr>
        <w:top w:val="none" w:sz="0" w:space="0" w:color="auto"/>
        <w:left w:val="none" w:sz="0" w:space="0" w:color="auto"/>
        <w:bottom w:val="none" w:sz="0" w:space="0" w:color="auto"/>
        <w:right w:val="none" w:sz="0" w:space="0" w:color="auto"/>
      </w:divBdr>
    </w:div>
    <w:div w:id="1532572124">
      <w:bodyDiv w:val="1"/>
      <w:marLeft w:val="0"/>
      <w:marRight w:val="0"/>
      <w:marTop w:val="0"/>
      <w:marBottom w:val="0"/>
      <w:divBdr>
        <w:top w:val="none" w:sz="0" w:space="0" w:color="auto"/>
        <w:left w:val="none" w:sz="0" w:space="0" w:color="auto"/>
        <w:bottom w:val="none" w:sz="0" w:space="0" w:color="auto"/>
        <w:right w:val="none" w:sz="0" w:space="0" w:color="auto"/>
      </w:divBdr>
    </w:div>
    <w:div w:id="1586918843">
      <w:bodyDiv w:val="1"/>
      <w:marLeft w:val="0"/>
      <w:marRight w:val="0"/>
      <w:marTop w:val="0"/>
      <w:marBottom w:val="0"/>
      <w:divBdr>
        <w:top w:val="none" w:sz="0" w:space="0" w:color="auto"/>
        <w:left w:val="none" w:sz="0" w:space="0" w:color="auto"/>
        <w:bottom w:val="none" w:sz="0" w:space="0" w:color="auto"/>
        <w:right w:val="none" w:sz="0" w:space="0" w:color="auto"/>
      </w:divBdr>
    </w:div>
    <w:div w:id="1611206766">
      <w:bodyDiv w:val="1"/>
      <w:marLeft w:val="0"/>
      <w:marRight w:val="0"/>
      <w:marTop w:val="0"/>
      <w:marBottom w:val="0"/>
      <w:divBdr>
        <w:top w:val="none" w:sz="0" w:space="0" w:color="auto"/>
        <w:left w:val="none" w:sz="0" w:space="0" w:color="auto"/>
        <w:bottom w:val="none" w:sz="0" w:space="0" w:color="auto"/>
        <w:right w:val="none" w:sz="0" w:space="0" w:color="auto"/>
      </w:divBdr>
    </w:div>
    <w:div w:id="1640767481">
      <w:bodyDiv w:val="1"/>
      <w:marLeft w:val="0"/>
      <w:marRight w:val="0"/>
      <w:marTop w:val="0"/>
      <w:marBottom w:val="0"/>
      <w:divBdr>
        <w:top w:val="none" w:sz="0" w:space="0" w:color="auto"/>
        <w:left w:val="none" w:sz="0" w:space="0" w:color="auto"/>
        <w:bottom w:val="none" w:sz="0" w:space="0" w:color="auto"/>
        <w:right w:val="none" w:sz="0" w:space="0" w:color="auto"/>
      </w:divBdr>
    </w:div>
    <w:div w:id="1662656447">
      <w:bodyDiv w:val="1"/>
      <w:marLeft w:val="0"/>
      <w:marRight w:val="0"/>
      <w:marTop w:val="0"/>
      <w:marBottom w:val="0"/>
      <w:divBdr>
        <w:top w:val="none" w:sz="0" w:space="0" w:color="auto"/>
        <w:left w:val="none" w:sz="0" w:space="0" w:color="auto"/>
        <w:bottom w:val="none" w:sz="0" w:space="0" w:color="auto"/>
        <w:right w:val="none" w:sz="0" w:space="0" w:color="auto"/>
      </w:divBdr>
    </w:div>
    <w:div w:id="1716468436">
      <w:bodyDiv w:val="1"/>
      <w:marLeft w:val="0"/>
      <w:marRight w:val="0"/>
      <w:marTop w:val="0"/>
      <w:marBottom w:val="0"/>
      <w:divBdr>
        <w:top w:val="none" w:sz="0" w:space="0" w:color="auto"/>
        <w:left w:val="none" w:sz="0" w:space="0" w:color="auto"/>
        <w:bottom w:val="none" w:sz="0" w:space="0" w:color="auto"/>
        <w:right w:val="none" w:sz="0" w:space="0" w:color="auto"/>
      </w:divBdr>
      <w:divsChild>
        <w:div w:id="658849812">
          <w:marLeft w:val="0"/>
          <w:marRight w:val="0"/>
          <w:marTop w:val="0"/>
          <w:marBottom w:val="0"/>
          <w:divBdr>
            <w:top w:val="none" w:sz="0" w:space="0" w:color="auto"/>
            <w:left w:val="none" w:sz="0" w:space="0" w:color="auto"/>
            <w:bottom w:val="none" w:sz="0" w:space="0" w:color="auto"/>
            <w:right w:val="none" w:sz="0" w:space="0" w:color="auto"/>
          </w:divBdr>
          <w:divsChild>
            <w:div w:id="207954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245850">
      <w:bodyDiv w:val="1"/>
      <w:marLeft w:val="0"/>
      <w:marRight w:val="0"/>
      <w:marTop w:val="0"/>
      <w:marBottom w:val="0"/>
      <w:divBdr>
        <w:top w:val="none" w:sz="0" w:space="0" w:color="auto"/>
        <w:left w:val="none" w:sz="0" w:space="0" w:color="auto"/>
        <w:bottom w:val="none" w:sz="0" w:space="0" w:color="auto"/>
        <w:right w:val="none" w:sz="0" w:space="0" w:color="auto"/>
      </w:divBdr>
    </w:div>
    <w:div w:id="1861236539">
      <w:bodyDiv w:val="1"/>
      <w:marLeft w:val="0"/>
      <w:marRight w:val="0"/>
      <w:marTop w:val="0"/>
      <w:marBottom w:val="0"/>
      <w:divBdr>
        <w:top w:val="none" w:sz="0" w:space="0" w:color="auto"/>
        <w:left w:val="none" w:sz="0" w:space="0" w:color="auto"/>
        <w:bottom w:val="none" w:sz="0" w:space="0" w:color="auto"/>
        <w:right w:val="none" w:sz="0" w:space="0" w:color="auto"/>
      </w:divBdr>
    </w:div>
    <w:div w:id="1861891063">
      <w:bodyDiv w:val="1"/>
      <w:marLeft w:val="0"/>
      <w:marRight w:val="0"/>
      <w:marTop w:val="0"/>
      <w:marBottom w:val="0"/>
      <w:divBdr>
        <w:top w:val="none" w:sz="0" w:space="0" w:color="auto"/>
        <w:left w:val="none" w:sz="0" w:space="0" w:color="auto"/>
        <w:bottom w:val="none" w:sz="0" w:space="0" w:color="auto"/>
        <w:right w:val="none" w:sz="0" w:space="0" w:color="auto"/>
      </w:divBdr>
    </w:div>
    <w:div w:id="1871794067">
      <w:bodyDiv w:val="1"/>
      <w:marLeft w:val="0"/>
      <w:marRight w:val="0"/>
      <w:marTop w:val="0"/>
      <w:marBottom w:val="0"/>
      <w:divBdr>
        <w:top w:val="none" w:sz="0" w:space="0" w:color="auto"/>
        <w:left w:val="none" w:sz="0" w:space="0" w:color="auto"/>
        <w:bottom w:val="none" w:sz="0" w:space="0" w:color="auto"/>
        <w:right w:val="none" w:sz="0" w:space="0" w:color="auto"/>
      </w:divBdr>
    </w:div>
    <w:div w:id="1917125766">
      <w:bodyDiv w:val="1"/>
      <w:marLeft w:val="0"/>
      <w:marRight w:val="0"/>
      <w:marTop w:val="0"/>
      <w:marBottom w:val="0"/>
      <w:divBdr>
        <w:top w:val="none" w:sz="0" w:space="0" w:color="auto"/>
        <w:left w:val="none" w:sz="0" w:space="0" w:color="auto"/>
        <w:bottom w:val="none" w:sz="0" w:space="0" w:color="auto"/>
        <w:right w:val="none" w:sz="0" w:space="0" w:color="auto"/>
      </w:divBdr>
      <w:divsChild>
        <w:div w:id="1195001217">
          <w:marLeft w:val="0"/>
          <w:marRight w:val="0"/>
          <w:marTop w:val="0"/>
          <w:marBottom w:val="0"/>
          <w:divBdr>
            <w:top w:val="none" w:sz="0" w:space="0" w:color="auto"/>
            <w:left w:val="none" w:sz="0" w:space="0" w:color="auto"/>
            <w:bottom w:val="none" w:sz="0" w:space="0" w:color="auto"/>
            <w:right w:val="none" w:sz="0" w:space="0" w:color="auto"/>
          </w:divBdr>
        </w:div>
      </w:divsChild>
    </w:div>
    <w:div w:id="2008823263">
      <w:bodyDiv w:val="1"/>
      <w:marLeft w:val="0"/>
      <w:marRight w:val="0"/>
      <w:marTop w:val="0"/>
      <w:marBottom w:val="0"/>
      <w:divBdr>
        <w:top w:val="none" w:sz="0" w:space="0" w:color="auto"/>
        <w:left w:val="none" w:sz="0" w:space="0" w:color="auto"/>
        <w:bottom w:val="none" w:sz="0" w:space="0" w:color="auto"/>
        <w:right w:val="none" w:sz="0" w:space="0" w:color="auto"/>
      </w:divBdr>
    </w:div>
    <w:div w:id="2019506406">
      <w:bodyDiv w:val="1"/>
      <w:marLeft w:val="0"/>
      <w:marRight w:val="0"/>
      <w:marTop w:val="0"/>
      <w:marBottom w:val="0"/>
      <w:divBdr>
        <w:top w:val="none" w:sz="0" w:space="0" w:color="auto"/>
        <w:left w:val="none" w:sz="0" w:space="0" w:color="auto"/>
        <w:bottom w:val="none" w:sz="0" w:space="0" w:color="auto"/>
        <w:right w:val="none" w:sz="0" w:space="0" w:color="auto"/>
      </w:divBdr>
    </w:div>
    <w:div w:id="2025594651">
      <w:bodyDiv w:val="1"/>
      <w:marLeft w:val="0"/>
      <w:marRight w:val="0"/>
      <w:marTop w:val="0"/>
      <w:marBottom w:val="0"/>
      <w:divBdr>
        <w:top w:val="none" w:sz="0" w:space="0" w:color="auto"/>
        <w:left w:val="none" w:sz="0" w:space="0" w:color="auto"/>
        <w:bottom w:val="none" w:sz="0" w:space="0" w:color="auto"/>
        <w:right w:val="none" w:sz="0" w:space="0" w:color="auto"/>
      </w:divBdr>
    </w:div>
    <w:div w:id="2047683032">
      <w:bodyDiv w:val="1"/>
      <w:marLeft w:val="0"/>
      <w:marRight w:val="0"/>
      <w:marTop w:val="0"/>
      <w:marBottom w:val="0"/>
      <w:divBdr>
        <w:top w:val="none" w:sz="0" w:space="0" w:color="auto"/>
        <w:left w:val="none" w:sz="0" w:space="0" w:color="auto"/>
        <w:bottom w:val="none" w:sz="0" w:space="0" w:color="auto"/>
        <w:right w:val="none" w:sz="0" w:space="0" w:color="auto"/>
      </w:divBdr>
    </w:div>
    <w:div w:id="2090540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Visio_Drawing11.vsdx"/><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2.emf"/><Relationship Id="rId13" Type="http://schemas.openxmlformats.org/officeDocument/2006/relationships/oleObject" Target="embeddings/oleObject1.bin"/><Relationship Id="rId14" Type="http://schemas.openxmlformats.org/officeDocument/2006/relationships/image" Target="media/image3.emf"/><Relationship Id="rId15" Type="http://schemas.openxmlformats.org/officeDocument/2006/relationships/oleObject" Target="embeddings/oleObject2.bin"/><Relationship Id="rId16" Type="http://schemas.openxmlformats.org/officeDocument/2006/relationships/image" Target="media/image4.emf"/><Relationship Id="rId17" Type="http://schemas.openxmlformats.org/officeDocument/2006/relationships/package" Target="embeddings/Microsoft_Visio_Drawing22.vsdx"/><Relationship Id="rId18" Type="http://schemas.openxmlformats.org/officeDocument/2006/relationships/image" Target="media/image5.emf"/><Relationship Id="rId19" Type="http://schemas.openxmlformats.org/officeDocument/2006/relationships/package" Target="embeddings/Microsoft_Visio_Drawing33.vsdx"/><Relationship Id="rId30" Type="http://schemas.openxmlformats.org/officeDocument/2006/relationships/image" Target="media/image11.emf"/><Relationship Id="rId31" Type="http://schemas.openxmlformats.org/officeDocument/2006/relationships/oleObject" Target="embeddings/Microsoft_Excel_97_-_2004____1.xls"/><Relationship Id="rId32" Type="http://schemas.openxmlformats.org/officeDocument/2006/relationships/image" Target="media/image12.emf"/><Relationship Id="rId33" Type="http://schemas.openxmlformats.org/officeDocument/2006/relationships/package" Target="embeddings/Microsoft_Excel________9.xlsm"/><Relationship Id="rId34" Type="http://schemas.openxmlformats.org/officeDocument/2006/relationships/image" Target="media/image13.emf"/><Relationship Id="rId35" Type="http://schemas.openxmlformats.org/officeDocument/2006/relationships/package" Target="embeddings/Microsoft_Excel________10.xlsm"/><Relationship Id="rId36" Type="http://schemas.openxmlformats.org/officeDocument/2006/relationships/image" Target="media/image14.emf"/><Relationship Id="rId37" Type="http://schemas.openxmlformats.org/officeDocument/2006/relationships/oleObject" Target="embeddings/Microsoft_Excel_97_-_2004____2.xls"/><Relationship Id="rId38" Type="http://schemas.openxmlformats.org/officeDocument/2006/relationships/image" Target="media/image15.emf"/><Relationship Id="rId39" Type="http://schemas.openxmlformats.org/officeDocument/2006/relationships/package" Target="embeddings/Microsoft_Excel____11.xlsx"/><Relationship Id="rId50" Type="http://schemas.openxmlformats.org/officeDocument/2006/relationships/image" Target="media/image22.emf"/><Relationship Id="rId51" Type="http://schemas.openxmlformats.org/officeDocument/2006/relationships/package" Target="embeddings/Microsoft_PowerPoint_____15.pptx"/><Relationship Id="rId52" Type="http://schemas.openxmlformats.org/officeDocument/2006/relationships/image" Target="media/image23.emf"/><Relationship Id="rId53" Type="http://schemas.openxmlformats.org/officeDocument/2006/relationships/oleObject" Target="embeddings/Microsoft_Excel_97_-_2004____4.xls"/><Relationship Id="rId54" Type="http://schemas.openxmlformats.org/officeDocument/2006/relationships/image" Target="media/image24.emf"/><Relationship Id="rId55" Type="http://schemas.openxmlformats.org/officeDocument/2006/relationships/oleObject" Target="embeddings/Microsoft_Excel_97_-_2004____5.xls"/><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emf"/><Relationship Id="rId59" Type="http://schemas.openxmlformats.org/officeDocument/2006/relationships/oleObject" Target="embeddings/Microsoft_Excel_97_-_2004____6.xls"/><Relationship Id="rId70" Type="http://schemas.openxmlformats.org/officeDocument/2006/relationships/image" Target="media/image33.emf"/><Relationship Id="rId71" Type="http://schemas.openxmlformats.org/officeDocument/2006/relationships/oleObject" Target="embeddings/Microsoft_Excel_97_-_2004____9.xls"/><Relationship Id="rId72" Type="http://schemas.openxmlformats.org/officeDocument/2006/relationships/image" Target="media/image34.emf"/><Relationship Id="rId73" Type="http://schemas.openxmlformats.org/officeDocument/2006/relationships/oleObject" Target="embeddings/Microsoft_Excel_97_-_2004____10.xls"/><Relationship Id="rId74" Type="http://schemas.openxmlformats.org/officeDocument/2006/relationships/image" Target="media/image35.emf"/><Relationship Id="rId75" Type="http://schemas.openxmlformats.org/officeDocument/2006/relationships/oleObject" Target="embeddings/Microsoft_Excel_97_-_2004____11.xls"/><Relationship Id="rId76" Type="http://schemas.openxmlformats.org/officeDocument/2006/relationships/image" Target="media/image36.emf"/><Relationship Id="rId77" Type="http://schemas.openxmlformats.org/officeDocument/2006/relationships/oleObject" Target="embeddings/Microsoft_Excel_97_-_2004____12.xls"/><Relationship Id="rId78" Type="http://schemas.openxmlformats.org/officeDocument/2006/relationships/image" Target="media/image37.emf"/><Relationship Id="rId79" Type="http://schemas.openxmlformats.org/officeDocument/2006/relationships/oleObject" Target="embeddings/Microsoft_Excel_97_-_2004____13.xls"/><Relationship Id="rId90" Type="http://schemas.openxmlformats.org/officeDocument/2006/relationships/header" Target="header3.xml"/><Relationship Id="rId91" Type="http://schemas.openxmlformats.org/officeDocument/2006/relationships/footer" Target="footer3.xml"/><Relationship Id="rId92" Type="http://schemas.openxmlformats.org/officeDocument/2006/relationships/fontTable" Target="fontTable.xml"/><Relationship Id="rId93" Type="http://schemas.microsoft.com/office/2011/relationships/people" Target="people.xml"/><Relationship Id="rId94" Type="http://schemas.openxmlformats.org/officeDocument/2006/relationships/theme" Target="theme/theme1.xml"/><Relationship Id="rId20" Type="http://schemas.openxmlformats.org/officeDocument/2006/relationships/image" Target="media/image6.emf"/><Relationship Id="rId21" Type="http://schemas.openxmlformats.org/officeDocument/2006/relationships/package" Target="embeddings/Microsoft_Visio_Drawing44.vsdx"/><Relationship Id="rId22" Type="http://schemas.openxmlformats.org/officeDocument/2006/relationships/image" Target="media/image7.emf"/><Relationship Id="rId23" Type="http://schemas.openxmlformats.org/officeDocument/2006/relationships/package" Target="embeddings/Microsoft_Excel____5.xlsx"/><Relationship Id="rId24" Type="http://schemas.openxmlformats.org/officeDocument/2006/relationships/image" Target="media/image8.emf"/><Relationship Id="rId25" Type="http://schemas.openxmlformats.org/officeDocument/2006/relationships/package" Target="embeddings/Microsoft_Excel____6.xlsx"/><Relationship Id="rId26" Type="http://schemas.openxmlformats.org/officeDocument/2006/relationships/image" Target="media/image9.emf"/><Relationship Id="rId27" Type="http://schemas.openxmlformats.org/officeDocument/2006/relationships/package" Target="embeddings/Microsoft_Visio_Drawing77.vsdx"/><Relationship Id="rId28" Type="http://schemas.openxmlformats.org/officeDocument/2006/relationships/image" Target="media/image10.emf"/><Relationship Id="rId29" Type="http://schemas.openxmlformats.org/officeDocument/2006/relationships/package" Target="embeddings/Microsoft_Visio_Drawing88.vsdx"/><Relationship Id="rId40" Type="http://schemas.openxmlformats.org/officeDocument/2006/relationships/image" Target="media/image16.emf"/><Relationship Id="rId41" Type="http://schemas.openxmlformats.org/officeDocument/2006/relationships/package" Target="embeddings/Microsoft_Excel____12.xlsx"/><Relationship Id="rId42" Type="http://schemas.openxmlformats.org/officeDocument/2006/relationships/image" Target="media/image17.emf"/><Relationship Id="rId43" Type="http://schemas.openxmlformats.org/officeDocument/2006/relationships/package" Target="embeddings/Microsoft_Excel____13.xlsx"/><Relationship Id="rId44" Type="http://schemas.openxmlformats.org/officeDocument/2006/relationships/image" Target="media/image18.emf"/><Relationship Id="rId45" Type="http://schemas.openxmlformats.org/officeDocument/2006/relationships/package" Target="embeddings/Microsoft_Excel____14.xlsx"/><Relationship Id="rId46" Type="http://schemas.openxmlformats.org/officeDocument/2006/relationships/image" Target="media/image19.png"/><Relationship Id="rId47" Type="http://schemas.openxmlformats.org/officeDocument/2006/relationships/image" Target="media/image20.emf"/><Relationship Id="rId48" Type="http://schemas.openxmlformats.org/officeDocument/2006/relationships/oleObject" Target="embeddings/Microsoft_Excel_97_-_2004____3.xls"/><Relationship Id="rId49" Type="http://schemas.openxmlformats.org/officeDocument/2006/relationships/image" Target="media/image21.png"/><Relationship Id="rId60" Type="http://schemas.openxmlformats.org/officeDocument/2006/relationships/image" Target="media/image28.emf"/><Relationship Id="rId61" Type="http://schemas.openxmlformats.org/officeDocument/2006/relationships/oleObject" Target="embeddings/Microsoft_Excel_97_-_2004____7.xls"/><Relationship Id="rId62" Type="http://schemas.openxmlformats.org/officeDocument/2006/relationships/image" Target="media/image29.emf"/><Relationship Id="rId63" Type="http://schemas.openxmlformats.org/officeDocument/2006/relationships/oleObject" Target="embeddings/Microsoft_Excel_97_-_2004____8.xls"/><Relationship Id="rId64" Type="http://schemas.openxmlformats.org/officeDocument/2006/relationships/image" Target="media/image30.emf"/><Relationship Id="rId65" Type="http://schemas.openxmlformats.org/officeDocument/2006/relationships/oleObject" Target="embeddings/oleObject3.bin"/><Relationship Id="rId66" Type="http://schemas.openxmlformats.org/officeDocument/2006/relationships/image" Target="media/image31.emf"/><Relationship Id="rId67" Type="http://schemas.openxmlformats.org/officeDocument/2006/relationships/package" Target="embeddings/Microsoft_Excel____16.xlsx"/><Relationship Id="rId68" Type="http://schemas.openxmlformats.org/officeDocument/2006/relationships/image" Target="media/image32.emf"/><Relationship Id="rId69" Type="http://schemas.openxmlformats.org/officeDocument/2006/relationships/package" Target="embeddings/Microsoft_Excel____17.xlsx"/><Relationship Id="rId80" Type="http://schemas.openxmlformats.org/officeDocument/2006/relationships/image" Target="media/image38.emf"/><Relationship Id="rId81" Type="http://schemas.openxmlformats.org/officeDocument/2006/relationships/oleObject" Target="embeddings/Microsoft_Excel_97_-_2004____14.xls"/><Relationship Id="rId82" Type="http://schemas.openxmlformats.org/officeDocument/2006/relationships/image" Target="media/image39.emf"/><Relationship Id="rId83" Type="http://schemas.openxmlformats.org/officeDocument/2006/relationships/oleObject" Target="embeddings/Microsoft_Excel_97_-_2004____15.xls"/><Relationship Id="rId84" Type="http://schemas.openxmlformats.org/officeDocument/2006/relationships/image" Target="media/image40.emf"/><Relationship Id="rId85" Type="http://schemas.openxmlformats.org/officeDocument/2006/relationships/oleObject" Target="embeddings/Microsoft_Excel_97_-_2004____16.xls"/><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oter" Target="footer1.xml"/><Relationship Id="rId89"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4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A954D2-CB05-3C48-91BF-9D635EDAF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26</Pages>
  <Words>4524</Words>
  <Characters>25789</Characters>
  <Application>Microsoft Macintosh Word</Application>
  <DocSecurity>0</DocSecurity>
  <Lines>214</Lines>
  <Paragraphs>60</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BOA SHTC FS</vt:lpstr>
      <vt:lpstr>BOA SHTC FS</vt:lpstr>
    </vt:vector>
  </TitlesOfParts>
  <Company>Huateng</Company>
  <LinksUpToDate>false</LinksUpToDate>
  <CharactersWithSpaces>30253</CharactersWithSpaces>
  <SharedDoc>false</SharedDoc>
  <HLinks>
    <vt:vector size="1002" baseType="variant">
      <vt:variant>
        <vt:i4>2031675</vt:i4>
      </vt:variant>
      <vt:variant>
        <vt:i4>998</vt:i4>
      </vt:variant>
      <vt:variant>
        <vt:i4>0</vt:i4>
      </vt:variant>
      <vt:variant>
        <vt:i4>5</vt:i4>
      </vt:variant>
      <vt:variant>
        <vt:lpwstr/>
      </vt:variant>
      <vt:variant>
        <vt:lpwstr>_Toc271205880</vt:lpwstr>
      </vt:variant>
      <vt:variant>
        <vt:i4>1048635</vt:i4>
      </vt:variant>
      <vt:variant>
        <vt:i4>992</vt:i4>
      </vt:variant>
      <vt:variant>
        <vt:i4>0</vt:i4>
      </vt:variant>
      <vt:variant>
        <vt:i4>5</vt:i4>
      </vt:variant>
      <vt:variant>
        <vt:lpwstr/>
      </vt:variant>
      <vt:variant>
        <vt:lpwstr>_Toc271205879</vt:lpwstr>
      </vt:variant>
      <vt:variant>
        <vt:i4>1048635</vt:i4>
      </vt:variant>
      <vt:variant>
        <vt:i4>986</vt:i4>
      </vt:variant>
      <vt:variant>
        <vt:i4>0</vt:i4>
      </vt:variant>
      <vt:variant>
        <vt:i4>5</vt:i4>
      </vt:variant>
      <vt:variant>
        <vt:lpwstr/>
      </vt:variant>
      <vt:variant>
        <vt:lpwstr>_Toc271205878</vt:lpwstr>
      </vt:variant>
      <vt:variant>
        <vt:i4>1048635</vt:i4>
      </vt:variant>
      <vt:variant>
        <vt:i4>980</vt:i4>
      </vt:variant>
      <vt:variant>
        <vt:i4>0</vt:i4>
      </vt:variant>
      <vt:variant>
        <vt:i4>5</vt:i4>
      </vt:variant>
      <vt:variant>
        <vt:lpwstr/>
      </vt:variant>
      <vt:variant>
        <vt:lpwstr>_Toc271205877</vt:lpwstr>
      </vt:variant>
      <vt:variant>
        <vt:i4>1048635</vt:i4>
      </vt:variant>
      <vt:variant>
        <vt:i4>974</vt:i4>
      </vt:variant>
      <vt:variant>
        <vt:i4>0</vt:i4>
      </vt:variant>
      <vt:variant>
        <vt:i4>5</vt:i4>
      </vt:variant>
      <vt:variant>
        <vt:lpwstr/>
      </vt:variant>
      <vt:variant>
        <vt:lpwstr>_Toc271205876</vt:lpwstr>
      </vt:variant>
      <vt:variant>
        <vt:i4>1048635</vt:i4>
      </vt:variant>
      <vt:variant>
        <vt:i4>968</vt:i4>
      </vt:variant>
      <vt:variant>
        <vt:i4>0</vt:i4>
      </vt:variant>
      <vt:variant>
        <vt:i4>5</vt:i4>
      </vt:variant>
      <vt:variant>
        <vt:lpwstr/>
      </vt:variant>
      <vt:variant>
        <vt:lpwstr>_Toc271205875</vt:lpwstr>
      </vt:variant>
      <vt:variant>
        <vt:i4>1048635</vt:i4>
      </vt:variant>
      <vt:variant>
        <vt:i4>962</vt:i4>
      </vt:variant>
      <vt:variant>
        <vt:i4>0</vt:i4>
      </vt:variant>
      <vt:variant>
        <vt:i4>5</vt:i4>
      </vt:variant>
      <vt:variant>
        <vt:lpwstr/>
      </vt:variant>
      <vt:variant>
        <vt:lpwstr>_Toc271205874</vt:lpwstr>
      </vt:variant>
      <vt:variant>
        <vt:i4>1048635</vt:i4>
      </vt:variant>
      <vt:variant>
        <vt:i4>956</vt:i4>
      </vt:variant>
      <vt:variant>
        <vt:i4>0</vt:i4>
      </vt:variant>
      <vt:variant>
        <vt:i4>5</vt:i4>
      </vt:variant>
      <vt:variant>
        <vt:lpwstr/>
      </vt:variant>
      <vt:variant>
        <vt:lpwstr>_Toc271205873</vt:lpwstr>
      </vt:variant>
      <vt:variant>
        <vt:i4>1048635</vt:i4>
      </vt:variant>
      <vt:variant>
        <vt:i4>950</vt:i4>
      </vt:variant>
      <vt:variant>
        <vt:i4>0</vt:i4>
      </vt:variant>
      <vt:variant>
        <vt:i4>5</vt:i4>
      </vt:variant>
      <vt:variant>
        <vt:lpwstr/>
      </vt:variant>
      <vt:variant>
        <vt:lpwstr>_Toc271205872</vt:lpwstr>
      </vt:variant>
      <vt:variant>
        <vt:i4>1048635</vt:i4>
      </vt:variant>
      <vt:variant>
        <vt:i4>944</vt:i4>
      </vt:variant>
      <vt:variant>
        <vt:i4>0</vt:i4>
      </vt:variant>
      <vt:variant>
        <vt:i4>5</vt:i4>
      </vt:variant>
      <vt:variant>
        <vt:lpwstr/>
      </vt:variant>
      <vt:variant>
        <vt:lpwstr>_Toc271205871</vt:lpwstr>
      </vt:variant>
      <vt:variant>
        <vt:i4>1048635</vt:i4>
      </vt:variant>
      <vt:variant>
        <vt:i4>938</vt:i4>
      </vt:variant>
      <vt:variant>
        <vt:i4>0</vt:i4>
      </vt:variant>
      <vt:variant>
        <vt:i4>5</vt:i4>
      </vt:variant>
      <vt:variant>
        <vt:lpwstr/>
      </vt:variant>
      <vt:variant>
        <vt:lpwstr>_Toc271205870</vt:lpwstr>
      </vt:variant>
      <vt:variant>
        <vt:i4>1114171</vt:i4>
      </vt:variant>
      <vt:variant>
        <vt:i4>932</vt:i4>
      </vt:variant>
      <vt:variant>
        <vt:i4>0</vt:i4>
      </vt:variant>
      <vt:variant>
        <vt:i4>5</vt:i4>
      </vt:variant>
      <vt:variant>
        <vt:lpwstr/>
      </vt:variant>
      <vt:variant>
        <vt:lpwstr>_Toc271205869</vt:lpwstr>
      </vt:variant>
      <vt:variant>
        <vt:i4>1114171</vt:i4>
      </vt:variant>
      <vt:variant>
        <vt:i4>926</vt:i4>
      </vt:variant>
      <vt:variant>
        <vt:i4>0</vt:i4>
      </vt:variant>
      <vt:variant>
        <vt:i4>5</vt:i4>
      </vt:variant>
      <vt:variant>
        <vt:lpwstr/>
      </vt:variant>
      <vt:variant>
        <vt:lpwstr>_Toc271205868</vt:lpwstr>
      </vt:variant>
      <vt:variant>
        <vt:i4>1114171</vt:i4>
      </vt:variant>
      <vt:variant>
        <vt:i4>920</vt:i4>
      </vt:variant>
      <vt:variant>
        <vt:i4>0</vt:i4>
      </vt:variant>
      <vt:variant>
        <vt:i4>5</vt:i4>
      </vt:variant>
      <vt:variant>
        <vt:lpwstr/>
      </vt:variant>
      <vt:variant>
        <vt:lpwstr>_Toc271205867</vt:lpwstr>
      </vt:variant>
      <vt:variant>
        <vt:i4>1114171</vt:i4>
      </vt:variant>
      <vt:variant>
        <vt:i4>914</vt:i4>
      </vt:variant>
      <vt:variant>
        <vt:i4>0</vt:i4>
      </vt:variant>
      <vt:variant>
        <vt:i4>5</vt:i4>
      </vt:variant>
      <vt:variant>
        <vt:lpwstr/>
      </vt:variant>
      <vt:variant>
        <vt:lpwstr>_Toc271205866</vt:lpwstr>
      </vt:variant>
      <vt:variant>
        <vt:i4>1114171</vt:i4>
      </vt:variant>
      <vt:variant>
        <vt:i4>908</vt:i4>
      </vt:variant>
      <vt:variant>
        <vt:i4>0</vt:i4>
      </vt:variant>
      <vt:variant>
        <vt:i4>5</vt:i4>
      </vt:variant>
      <vt:variant>
        <vt:lpwstr/>
      </vt:variant>
      <vt:variant>
        <vt:lpwstr>_Toc271205865</vt:lpwstr>
      </vt:variant>
      <vt:variant>
        <vt:i4>1114171</vt:i4>
      </vt:variant>
      <vt:variant>
        <vt:i4>902</vt:i4>
      </vt:variant>
      <vt:variant>
        <vt:i4>0</vt:i4>
      </vt:variant>
      <vt:variant>
        <vt:i4>5</vt:i4>
      </vt:variant>
      <vt:variant>
        <vt:lpwstr/>
      </vt:variant>
      <vt:variant>
        <vt:lpwstr>_Toc271205864</vt:lpwstr>
      </vt:variant>
      <vt:variant>
        <vt:i4>1114171</vt:i4>
      </vt:variant>
      <vt:variant>
        <vt:i4>896</vt:i4>
      </vt:variant>
      <vt:variant>
        <vt:i4>0</vt:i4>
      </vt:variant>
      <vt:variant>
        <vt:i4>5</vt:i4>
      </vt:variant>
      <vt:variant>
        <vt:lpwstr/>
      </vt:variant>
      <vt:variant>
        <vt:lpwstr>_Toc271205863</vt:lpwstr>
      </vt:variant>
      <vt:variant>
        <vt:i4>1114171</vt:i4>
      </vt:variant>
      <vt:variant>
        <vt:i4>890</vt:i4>
      </vt:variant>
      <vt:variant>
        <vt:i4>0</vt:i4>
      </vt:variant>
      <vt:variant>
        <vt:i4>5</vt:i4>
      </vt:variant>
      <vt:variant>
        <vt:lpwstr/>
      </vt:variant>
      <vt:variant>
        <vt:lpwstr>_Toc271205862</vt:lpwstr>
      </vt:variant>
      <vt:variant>
        <vt:i4>1114171</vt:i4>
      </vt:variant>
      <vt:variant>
        <vt:i4>884</vt:i4>
      </vt:variant>
      <vt:variant>
        <vt:i4>0</vt:i4>
      </vt:variant>
      <vt:variant>
        <vt:i4>5</vt:i4>
      </vt:variant>
      <vt:variant>
        <vt:lpwstr/>
      </vt:variant>
      <vt:variant>
        <vt:lpwstr>_Toc271205861</vt:lpwstr>
      </vt:variant>
      <vt:variant>
        <vt:i4>1114171</vt:i4>
      </vt:variant>
      <vt:variant>
        <vt:i4>878</vt:i4>
      </vt:variant>
      <vt:variant>
        <vt:i4>0</vt:i4>
      </vt:variant>
      <vt:variant>
        <vt:i4>5</vt:i4>
      </vt:variant>
      <vt:variant>
        <vt:lpwstr/>
      </vt:variant>
      <vt:variant>
        <vt:lpwstr>_Toc271205860</vt:lpwstr>
      </vt:variant>
      <vt:variant>
        <vt:i4>1179707</vt:i4>
      </vt:variant>
      <vt:variant>
        <vt:i4>872</vt:i4>
      </vt:variant>
      <vt:variant>
        <vt:i4>0</vt:i4>
      </vt:variant>
      <vt:variant>
        <vt:i4>5</vt:i4>
      </vt:variant>
      <vt:variant>
        <vt:lpwstr/>
      </vt:variant>
      <vt:variant>
        <vt:lpwstr>_Toc271205859</vt:lpwstr>
      </vt:variant>
      <vt:variant>
        <vt:i4>1179707</vt:i4>
      </vt:variant>
      <vt:variant>
        <vt:i4>866</vt:i4>
      </vt:variant>
      <vt:variant>
        <vt:i4>0</vt:i4>
      </vt:variant>
      <vt:variant>
        <vt:i4>5</vt:i4>
      </vt:variant>
      <vt:variant>
        <vt:lpwstr/>
      </vt:variant>
      <vt:variant>
        <vt:lpwstr>_Toc271205858</vt:lpwstr>
      </vt:variant>
      <vt:variant>
        <vt:i4>1179707</vt:i4>
      </vt:variant>
      <vt:variant>
        <vt:i4>860</vt:i4>
      </vt:variant>
      <vt:variant>
        <vt:i4>0</vt:i4>
      </vt:variant>
      <vt:variant>
        <vt:i4>5</vt:i4>
      </vt:variant>
      <vt:variant>
        <vt:lpwstr/>
      </vt:variant>
      <vt:variant>
        <vt:lpwstr>_Toc271205857</vt:lpwstr>
      </vt:variant>
      <vt:variant>
        <vt:i4>1179707</vt:i4>
      </vt:variant>
      <vt:variant>
        <vt:i4>854</vt:i4>
      </vt:variant>
      <vt:variant>
        <vt:i4>0</vt:i4>
      </vt:variant>
      <vt:variant>
        <vt:i4>5</vt:i4>
      </vt:variant>
      <vt:variant>
        <vt:lpwstr/>
      </vt:variant>
      <vt:variant>
        <vt:lpwstr>_Toc271205856</vt:lpwstr>
      </vt:variant>
      <vt:variant>
        <vt:i4>1179707</vt:i4>
      </vt:variant>
      <vt:variant>
        <vt:i4>848</vt:i4>
      </vt:variant>
      <vt:variant>
        <vt:i4>0</vt:i4>
      </vt:variant>
      <vt:variant>
        <vt:i4>5</vt:i4>
      </vt:variant>
      <vt:variant>
        <vt:lpwstr/>
      </vt:variant>
      <vt:variant>
        <vt:lpwstr>_Toc271205855</vt:lpwstr>
      </vt:variant>
      <vt:variant>
        <vt:i4>1179707</vt:i4>
      </vt:variant>
      <vt:variant>
        <vt:i4>842</vt:i4>
      </vt:variant>
      <vt:variant>
        <vt:i4>0</vt:i4>
      </vt:variant>
      <vt:variant>
        <vt:i4>5</vt:i4>
      </vt:variant>
      <vt:variant>
        <vt:lpwstr/>
      </vt:variant>
      <vt:variant>
        <vt:lpwstr>_Toc271205854</vt:lpwstr>
      </vt:variant>
      <vt:variant>
        <vt:i4>1179707</vt:i4>
      </vt:variant>
      <vt:variant>
        <vt:i4>836</vt:i4>
      </vt:variant>
      <vt:variant>
        <vt:i4>0</vt:i4>
      </vt:variant>
      <vt:variant>
        <vt:i4>5</vt:i4>
      </vt:variant>
      <vt:variant>
        <vt:lpwstr/>
      </vt:variant>
      <vt:variant>
        <vt:lpwstr>_Toc271205853</vt:lpwstr>
      </vt:variant>
      <vt:variant>
        <vt:i4>1179707</vt:i4>
      </vt:variant>
      <vt:variant>
        <vt:i4>830</vt:i4>
      </vt:variant>
      <vt:variant>
        <vt:i4>0</vt:i4>
      </vt:variant>
      <vt:variant>
        <vt:i4>5</vt:i4>
      </vt:variant>
      <vt:variant>
        <vt:lpwstr/>
      </vt:variant>
      <vt:variant>
        <vt:lpwstr>_Toc271205852</vt:lpwstr>
      </vt:variant>
      <vt:variant>
        <vt:i4>1179707</vt:i4>
      </vt:variant>
      <vt:variant>
        <vt:i4>824</vt:i4>
      </vt:variant>
      <vt:variant>
        <vt:i4>0</vt:i4>
      </vt:variant>
      <vt:variant>
        <vt:i4>5</vt:i4>
      </vt:variant>
      <vt:variant>
        <vt:lpwstr/>
      </vt:variant>
      <vt:variant>
        <vt:lpwstr>_Toc271205851</vt:lpwstr>
      </vt:variant>
      <vt:variant>
        <vt:i4>1179707</vt:i4>
      </vt:variant>
      <vt:variant>
        <vt:i4>818</vt:i4>
      </vt:variant>
      <vt:variant>
        <vt:i4>0</vt:i4>
      </vt:variant>
      <vt:variant>
        <vt:i4>5</vt:i4>
      </vt:variant>
      <vt:variant>
        <vt:lpwstr/>
      </vt:variant>
      <vt:variant>
        <vt:lpwstr>_Toc271205850</vt:lpwstr>
      </vt:variant>
      <vt:variant>
        <vt:i4>1245243</vt:i4>
      </vt:variant>
      <vt:variant>
        <vt:i4>812</vt:i4>
      </vt:variant>
      <vt:variant>
        <vt:i4>0</vt:i4>
      </vt:variant>
      <vt:variant>
        <vt:i4>5</vt:i4>
      </vt:variant>
      <vt:variant>
        <vt:lpwstr/>
      </vt:variant>
      <vt:variant>
        <vt:lpwstr>_Toc271205849</vt:lpwstr>
      </vt:variant>
      <vt:variant>
        <vt:i4>1245243</vt:i4>
      </vt:variant>
      <vt:variant>
        <vt:i4>806</vt:i4>
      </vt:variant>
      <vt:variant>
        <vt:i4>0</vt:i4>
      </vt:variant>
      <vt:variant>
        <vt:i4>5</vt:i4>
      </vt:variant>
      <vt:variant>
        <vt:lpwstr/>
      </vt:variant>
      <vt:variant>
        <vt:lpwstr>_Toc271205848</vt:lpwstr>
      </vt:variant>
      <vt:variant>
        <vt:i4>1245243</vt:i4>
      </vt:variant>
      <vt:variant>
        <vt:i4>800</vt:i4>
      </vt:variant>
      <vt:variant>
        <vt:i4>0</vt:i4>
      </vt:variant>
      <vt:variant>
        <vt:i4>5</vt:i4>
      </vt:variant>
      <vt:variant>
        <vt:lpwstr/>
      </vt:variant>
      <vt:variant>
        <vt:lpwstr>_Toc271205847</vt:lpwstr>
      </vt:variant>
      <vt:variant>
        <vt:i4>1245243</vt:i4>
      </vt:variant>
      <vt:variant>
        <vt:i4>794</vt:i4>
      </vt:variant>
      <vt:variant>
        <vt:i4>0</vt:i4>
      </vt:variant>
      <vt:variant>
        <vt:i4>5</vt:i4>
      </vt:variant>
      <vt:variant>
        <vt:lpwstr/>
      </vt:variant>
      <vt:variant>
        <vt:lpwstr>_Toc271205846</vt:lpwstr>
      </vt:variant>
      <vt:variant>
        <vt:i4>1245243</vt:i4>
      </vt:variant>
      <vt:variant>
        <vt:i4>788</vt:i4>
      </vt:variant>
      <vt:variant>
        <vt:i4>0</vt:i4>
      </vt:variant>
      <vt:variant>
        <vt:i4>5</vt:i4>
      </vt:variant>
      <vt:variant>
        <vt:lpwstr/>
      </vt:variant>
      <vt:variant>
        <vt:lpwstr>_Toc271205845</vt:lpwstr>
      </vt:variant>
      <vt:variant>
        <vt:i4>1245243</vt:i4>
      </vt:variant>
      <vt:variant>
        <vt:i4>782</vt:i4>
      </vt:variant>
      <vt:variant>
        <vt:i4>0</vt:i4>
      </vt:variant>
      <vt:variant>
        <vt:i4>5</vt:i4>
      </vt:variant>
      <vt:variant>
        <vt:lpwstr/>
      </vt:variant>
      <vt:variant>
        <vt:lpwstr>_Toc271205844</vt:lpwstr>
      </vt:variant>
      <vt:variant>
        <vt:i4>1245243</vt:i4>
      </vt:variant>
      <vt:variant>
        <vt:i4>776</vt:i4>
      </vt:variant>
      <vt:variant>
        <vt:i4>0</vt:i4>
      </vt:variant>
      <vt:variant>
        <vt:i4>5</vt:i4>
      </vt:variant>
      <vt:variant>
        <vt:lpwstr/>
      </vt:variant>
      <vt:variant>
        <vt:lpwstr>_Toc271205843</vt:lpwstr>
      </vt:variant>
      <vt:variant>
        <vt:i4>1245243</vt:i4>
      </vt:variant>
      <vt:variant>
        <vt:i4>770</vt:i4>
      </vt:variant>
      <vt:variant>
        <vt:i4>0</vt:i4>
      </vt:variant>
      <vt:variant>
        <vt:i4>5</vt:i4>
      </vt:variant>
      <vt:variant>
        <vt:lpwstr/>
      </vt:variant>
      <vt:variant>
        <vt:lpwstr>_Toc271205842</vt:lpwstr>
      </vt:variant>
      <vt:variant>
        <vt:i4>1245243</vt:i4>
      </vt:variant>
      <vt:variant>
        <vt:i4>764</vt:i4>
      </vt:variant>
      <vt:variant>
        <vt:i4>0</vt:i4>
      </vt:variant>
      <vt:variant>
        <vt:i4>5</vt:i4>
      </vt:variant>
      <vt:variant>
        <vt:lpwstr/>
      </vt:variant>
      <vt:variant>
        <vt:lpwstr>_Toc271205841</vt:lpwstr>
      </vt:variant>
      <vt:variant>
        <vt:i4>1245243</vt:i4>
      </vt:variant>
      <vt:variant>
        <vt:i4>758</vt:i4>
      </vt:variant>
      <vt:variant>
        <vt:i4>0</vt:i4>
      </vt:variant>
      <vt:variant>
        <vt:i4>5</vt:i4>
      </vt:variant>
      <vt:variant>
        <vt:lpwstr/>
      </vt:variant>
      <vt:variant>
        <vt:lpwstr>_Toc271205840</vt:lpwstr>
      </vt:variant>
      <vt:variant>
        <vt:i4>1310779</vt:i4>
      </vt:variant>
      <vt:variant>
        <vt:i4>752</vt:i4>
      </vt:variant>
      <vt:variant>
        <vt:i4>0</vt:i4>
      </vt:variant>
      <vt:variant>
        <vt:i4>5</vt:i4>
      </vt:variant>
      <vt:variant>
        <vt:lpwstr/>
      </vt:variant>
      <vt:variant>
        <vt:lpwstr>_Toc271205839</vt:lpwstr>
      </vt:variant>
      <vt:variant>
        <vt:i4>1310779</vt:i4>
      </vt:variant>
      <vt:variant>
        <vt:i4>746</vt:i4>
      </vt:variant>
      <vt:variant>
        <vt:i4>0</vt:i4>
      </vt:variant>
      <vt:variant>
        <vt:i4>5</vt:i4>
      </vt:variant>
      <vt:variant>
        <vt:lpwstr/>
      </vt:variant>
      <vt:variant>
        <vt:lpwstr>_Toc271205838</vt:lpwstr>
      </vt:variant>
      <vt:variant>
        <vt:i4>1310779</vt:i4>
      </vt:variant>
      <vt:variant>
        <vt:i4>740</vt:i4>
      </vt:variant>
      <vt:variant>
        <vt:i4>0</vt:i4>
      </vt:variant>
      <vt:variant>
        <vt:i4>5</vt:i4>
      </vt:variant>
      <vt:variant>
        <vt:lpwstr/>
      </vt:variant>
      <vt:variant>
        <vt:lpwstr>_Toc271205837</vt:lpwstr>
      </vt:variant>
      <vt:variant>
        <vt:i4>1310779</vt:i4>
      </vt:variant>
      <vt:variant>
        <vt:i4>734</vt:i4>
      </vt:variant>
      <vt:variant>
        <vt:i4>0</vt:i4>
      </vt:variant>
      <vt:variant>
        <vt:i4>5</vt:i4>
      </vt:variant>
      <vt:variant>
        <vt:lpwstr/>
      </vt:variant>
      <vt:variant>
        <vt:lpwstr>_Toc271205836</vt:lpwstr>
      </vt:variant>
      <vt:variant>
        <vt:i4>1310779</vt:i4>
      </vt:variant>
      <vt:variant>
        <vt:i4>728</vt:i4>
      </vt:variant>
      <vt:variant>
        <vt:i4>0</vt:i4>
      </vt:variant>
      <vt:variant>
        <vt:i4>5</vt:i4>
      </vt:variant>
      <vt:variant>
        <vt:lpwstr/>
      </vt:variant>
      <vt:variant>
        <vt:lpwstr>_Toc271205835</vt:lpwstr>
      </vt:variant>
      <vt:variant>
        <vt:i4>1310779</vt:i4>
      </vt:variant>
      <vt:variant>
        <vt:i4>722</vt:i4>
      </vt:variant>
      <vt:variant>
        <vt:i4>0</vt:i4>
      </vt:variant>
      <vt:variant>
        <vt:i4>5</vt:i4>
      </vt:variant>
      <vt:variant>
        <vt:lpwstr/>
      </vt:variant>
      <vt:variant>
        <vt:lpwstr>_Toc271205834</vt:lpwstr>
      </vt:variant>
      <vt:variant>
        <vt:i4>1310779</vt:i4>
      </vt:variant>
      <vt:variant>
        <vt:i4>716</vt:i4>
      </vt:variant>
      <vt:variant>
        <vt:i4>0</vt:i4>
      </vt:variant>
      <vt:variant>
        <vt:i4>5</vt:i4>
      </vt:variant>
      <vt:variant>
        <vt:lpwstr/>
      </vt:variant>
      <vt:variant>
        <vt:lpwstr>_Toc271205833</vt:lpwstr>
      </vt:variant>
      <vt:variant>
        <vt:i4>1310779</vt:i4>
      </vt:variant>
      <vt:variant>
        <vt:i4>710</vt:i4>
      </vt:variant>
      <vt:variant>
        <vt:i4>0</vt:i4>
      </vt:variant>
      <vt:variant>
        <vt:i4>5</vt:i4>
      </vt:variant>
      <vt:variant>
        <vt:lpwstr/>
      </vt:variant>
      <vt:variant>
        <vt:lpwstr>_Toc271205832</vt:lpwstr>
      </vt:variant>
      <vt:variant>
        <vt:i4>1310779</vt:i4>
      </vt:variant>
      <vt:variant>
        <vt:i4>704</vt:i4>
      </vt:variant>
      <vt:variant>
        <vt:i4>0</vt:i4>
      </vt:variant>
      <vt:variant>
        <vt:i4>5</vt:i4>
      </vt:variant>
      <vt:variant>
        <vt:lpwstr/>
      </vt:variant>
      <vt:variant>
        <vt:lpwstr>_Toc271205831</vt:lpwstr>
      </vt:variant>
      <vt:variant>
        <vt:i4>1310779</vt:i4>
      </vt:variant>
      <vt:variant>
        <vt:i4>698</vt:i4>
      </vt:variant>
      <vt:variant>
        <vt:i4>0</vt:i4>
      </vt:variant>
      <vt:variant>
        <vt:i4>5</vt:i4>
      </vt:variant>
      <vt:variant>
        <vt:lpwstr/>
      </vt:variant>
      <vt:variant>
        <vt:lpwstr>_Toc271205830</vt:lpwstr>
      </vt:variant>
      <vt:variant>
        <vt:i4>1376315</vt:i4>
      </vt:variant>
      <vt:variant>
        <vt:i4>692</vt:i4>
      </vt:variant>
      <vt:variant>
        <vt:i4>0</vt:i4>
      </vt:variant>
      <vt:variant>
        <vt:i4>5</vt:i4>
      </vt:variant>
      <vt:variant>
        <vt:lpwstr/>
      </vt:variant>
      <vt:variant>
        <vt:lpwstr>_Toc271205829</vt:lpwstr>
      </vt:variant>
      <vt:variant>
        <vt:i4>1376315</vt:i4>
      </vt:variant>
      <vt:variant>
        <vt:i4>686</vt:i4>
      </vt:variant>
      <vt:variant>
        <vt:i4>0</vt:i4>
      </vt:variant>
      <vt:variant>
        <vt:i4>5</vt:i4>
      </vt:variant>
      <vt:variant>
        <vt:lpwstr/>
      </vt:variant>
      <vt:variant>
        <vt:lpwstr>_Toc271205828</vt:lpwstr>
      </vt:variant>
      <vt:variant>
        <vt:i4>1376315</vt:i4>
      </vt:variant>
      <vt:variant>
        <vt:i4>680</vt:i4>
      </vt:variant>
      <vt:variant>
        <vt:i4>0</vt:i4>
      </vt:variant>
      <vt:variant>
        <vt:i4>5</vt:i4>
      </vt:variant>
      <vt:variant>
        <vt:lpwstr/>
      </vt:variant>
      <vt:variant>
        <vt:lpwstr>_Toc271205827</vt:lpwstr>
      </vt:variant>
      <vt:variant>
        <vt:i4>1376315</vt:i4>
      </vt:variant>
      <vt:variant>
        <vt:i4>674</vt:i4>
      </vt:variant>
      <vt:variant>
        <vt:i4>0</vt:i4>
      </vt:variant>
      <vt:variant>
        <vt:i4>5</vt:i4>
      </vt:variant>
      <vt:variant>
        <vt:lpwstr/>
      </vt:variant>
      <vt:variant>
        <vt:lpwstr>_Toc271205826</vt:lpwstr>
      </vt:variant>
      <vt:variant>
        <vt:i4>1376315</vt:i4>
      </vt:variant>
      <vt:variant>
        <vt:i4>668</vt:i4>
      </vt:variant>
      <vt:variant>
        <vt:i4>0</vt:i4>
      </vt:variant>
      <vt:variant>
        <vt:i4>5</vt:i4>
      </vt:variant>
      <vt:variant>
        <vt:lpwstr/>
      </vt:variant>
      <vt:variant>
        <vt:lpwstr>_Toc271205825</vt:lpwstr>
      </vt:variant>
      <vt:variant>
        <vt:i4>1376315</vt:i4>
      </vt:variant>
      <vt:variant>
        <vt:i4>662</vt:i4>
      </vt:variant>
      <vt:variant>
        <vt:i4>0</vt:i4>
      </vt:variant>
      <vt:variant>
        <vt:i4>5</vt:i4>
      </vt:variant>
      <vt:variant>
        <vt:lpwstr/>
      </vt:variant>
      <vt:variant>
        <vt:lpwstr>_Toc271205824</vt:lpwstr>
      </vt:variant>
      <vt:variant>
        <vt:i4>1376315</vt:i4>
      </vt:variant>
      <vt:variant>
        <vt:i4>656</vt:i4>
      </vt:variant>
      <vt:variant>
        <vt:i4>0</vt:i4>
      </vt:variant>
      <vt:variant>
        <vt:i4>5</vt:i4>
      </vt:variant>
      <vt:variant>
        <vt:lpwstr/>
      </vt:variant>
      <vt:variant>
        <vt:lpwstr>_Toc271205823</vt:lpwstr>
      </vt:variant>
      <vt:variant>
        <vt:i4>1376315</vt:i4>
      </vt:variant>
      <vt:variant>
        <vt:i4>650</vt:i4>
      </vt:variant>
      <vt:variant>
        <vt:i4>0</vt:i4>
      </vt:variant>
      <vt:variant>
        <vt:i4>5</vt:i4>
      </vt:variant>
      <vt:variant>
        <vt:lpwstr/>
      </vt:variant>
      <vt:variant>
        <vt:lpwstr>_Toc271205822</vt:lpwstr>
      </vt:variant>
      <vt:variant>
        <vt:i4>1376315</vt:i4>
      </vt:variant>
      <vt:variant>
        <vt:i4>644</vt:i4>
      </vt:variant>
      <vt:variant>
        <vt:i4>0</vt:i4>
      </vt:variant>
      <vt:variant>
        <vt:i4>5</vt:i4>
      </vt:variant>
      <vt:variant>
        <vt:lpwstr/>
      </vt:variant>
      <vt:variant>
        <vt:lpwstr>_Toc271205821</vt:lpwstr>
      </vt:variant>
      <vt:variant>
        <vt:i4>1376315</vt:i4>
      </vt:variant>
      <vt:variant>
        <vt:i4>638</vt:i4>
      </vt:variant>
      <vt:variant>
        <vt:i4>0</vt:i4>
      </vt:variant>
      <vt:variant>
        <vt:i4>5</vt:i4>
      </vt:variant>
      <vt:variant>
        <vt:lpwstr/>
      </vt:variant>
      <vt:variant>
        <vt:lpwstr>_Toc271205820</vt:lpwstr>
      </vt:variant>
      <vt:variant>
        <vt:i4>1441851</vt:i4>
      </vt:variant>
      <vt:variant>
        <vt:i4>632</vt:i4>
      </vt:variant>
      <vt:variant>
        <vt:i4>0</vt:i4>
      </vt:variant>
      <vt:variant>
        <vt:i4>5</vt:i4>
      </vt:variant>
      <vt:variant>
        <vt:lpwstr/>
      </vt:variant>
      <vt:variant>
        <vt:lpwstr>_Toc271205819</vt:lpwstr>
      </vt:variant>
      <vt:variant>
        <vt:i4>1441851</vt:i4>
      </vt:variant>
      <vt:variant>
        <vt:i4>626</vt:i4>
      </vt:variant>
      <vt:variant>
        <vt:i4>0</vt:i4>
      </vt:variant>
      <vt:variant>
        <vt:i4>5</vt:i4>
      </vt:variant>
      <vt:variant>
        <vt:lpwstr/>
      </vt:variant>
      <vt:variant>
        <vt:lpwstr>_Toc271205818</vt:lpwstr>
      </vt:variant>
      <vt:variant>
        <vt:i4>1441851</vt:i4>
      </vt:variant>
      <vt:variant>
        <vt:i4>620</vt:i4>
      </vt:variant>
      <vt:variant>
        <vt:i4>0</vt:i4>
      </vt:variant>
      <vt:variant>
        <vt:i4>5</vt:i4>
      </vt:variant>
      <vt:variant>
        <vt:lpwstr/>
      </vt:variant>
      <vt:variant>
        <vt:lpwstr>_Toc271205817</vt:lpwstr>
      </vt:variant>
      <vt:variant>
        <vt:i4>1441851</vt:i4>
      </vt:variant>
      <vt:variant>
        <vt:i4>614</vt:i4>
      </vt:variant>
      <vt:variant>
        <vt:i4>0</vt:i4>
      </vt:variant>
      <vt:variant>
        <vt:i4>5</vt:i4>
      </vt:variant>
      <vt:variant>
        <vt:lpwstr/>
      </vt:variant>
      <vt:variant>
        <vt:lpwstr>_Toc271205816</vt:lpwstr>
      </vt:variant>
      <vt:variant>
        <vt:i4>1441851</vt:i4>
      </vt:variant>
      <vt:variant>
        <vt:i4>608</vt:i4>
      </vt:variant>
      <vt:variant>
        <vt:i4>0</vt:i4>
      </vt:variant>
      <vt:variant>
        <vt:i4>5</vt:i4>
      </vt:variant>
      <vt:variant>
        <vt:lpwstr/>
      </vt:variant>
      <vt:variant>
        <vt:lpwstr>_Toc271205815</vt:lpwstr>
      </vt:variant>
      <vt:variant>
        <vt:i4>1441851</vt:i4>
      </vt:variant>
      <vt:variant>
        <vt:i4>602</vt:i4>
      </vt:variant>
      <vt:variant>
        <vt:i4>0</vt:i4>
      </vt:variant>
      <vt:variant>
        <vt:i4>5</vt:i4>
      </vt:variant>
      <vt:variant>
        <vt:lpwstr/>
      </vt:variant>
      <vt:variant>
        <vt:lpwstr>_Toc271205814</vt:lpwstr>
      </vt:variant>
      <vt:variant>
        <vt:i4>1441851</vt:i4>
      </vt:variant>
      <vt:variant>
        <vt:i4>596</vt:i4>
      </vt:variant>
      <vt:variant>
        <vt:i4>0</vt:i4>
      </vt:variant>
      <vt:variant>
        <vt:i4>5</vt:i4>
      </vt:variant>
      <vt:variant>
        <vt:lpwstr/>
      </vt:variant>
      <vt:variant>
        <vt:lpwstr>_Toc271205813</vt:lpwstr>
      </vt:variant>
      <vt:variant>
        <vt:i4>1441851</vt:i4>
      </vt:variant>
      <vt:variant>
        <vt:i4>590</vt:i4>
      </vt:variant>
      <vt:variant>
        <vt:i4>0</vt:i4>
      </vt:variant>
      <vt:variant>
        <vt:i4>5</vt:i4>
      </vt:variant>
      <vt:variant>
        <vt:lpwstr/>
      </vt:variant>
      <vt:variant>
        <vt:lpwstr>_Toc271205812</vt:lpwstr>
      </vt:variant>
      <vt:variant>
        <vt:i4>1441851</vt:i4>
      </vt:variant>
      <vt:variant>
        <vt:i4>584</vt:i4>
      </vt:variant>
      <vt:variant>
        <vt:i4>0</vt:i4>
      </vt:variant>
      <vt:variant>
        <vt:i4>5</vt:i4>
      </vt:variant>
      <vt:variant>
        <vt:lpwstr/>
      </vt:variant>
      <vt:variant>
        <vt:lpwstr>_Toc271205811</vt:lpwstr>
      </vt:variant>
      <vt:variant>
        <vt:i4>1441851</vt:i4>
      </vt:variant>
      <vt:variant>
        <vt:i4>578</vt:i4>
      </vt:variant>
      <vt:variant>
        <vt:i4>0</vt:i4>
      </vt:variant>
      <vt:variant>
        <vt:i4>5</vt:i4>
      </vt:variant>
      <vt:variant>
        <vt:lpwstr/>
      </vt:variant>
      <vt:variant>
        <vt:lpwstr>_Toc271205810</vt:lpwstr>
      </vt:variant>
      <vt:variant>
        <vt:i4>1507387</vt:i4>
      </vt:variant>
      <vt:variant>
        <vt:i4>572</vt:i4>
      </vt:variant>
      <vt:variant>
        <vt:i4>0</vt:i4>
      </vt:variant>
      <vt:variant>
        <vt:i4>5</vt:i4>
      </vt:variant>
      <vt:variant>
        <vt:lpwstr/>
      </vt:variant>
      <vt:variant>
        <vt:lpwstr>_Toc271205809</vt:lpwstr>
      </vt:variant>
      <vt:variant>
        <vt:i4>1507387</vt:i4>
      </vt:variant>
      <vt:variant>
        <vt:i4>566</vt:i4>
      </vt:variant>
      <vt:variant>
        <vt:i4>0</vt:i4>
      </vt:variant>
      <vt:variant>
        <vt:i4>5</vt:i4>
      </vt:variant>
      <vt:variant>
        <vt:lpwstr/>
      </vt:variant>
      <vt:variant>
        <vt:lpwstr>_Toc271205808</vt:lpwstr>
      </vt:variant>
      <vt:variant>
        <vt:i4>1507387</vt:i4>
      </vt:variant>
      <vt:variant>
        <vt:i4>560</vt:i4>
      </vt:variant>
      <vt:variant>
        <vt:i4>0</vt:i4>
      </vt:variant>
      <vt:variant>
        <vt:i4>5</vt:i4>
      </vt:variant>
      <vt:variant>
        <vt:lpwstr/>
      </vt:variant>
      <vt:variant>
        <vt:lpwstr>_Toc271205807</vt:lpwstr>
      </vt:variant>
      <vt:variant>
        <vt:i4>1507387</vt:i4>
      </vt:variant>
      <vt:variant>
        <vt:i4>554</vt:i4>
      </vt:variant>
      <vt:variant>
        <vt:i4>0</vt:i4>
      </vt:variant>
      <vt:variant>
        <vt:i4>5</vt:i4>
      </vt:variant>
      <vt:variant>
        <vt:lpwstr/>
      </vt:variant>
      <vt:variant>
        <vt:lpwstr>_Toc271205806</vt:lpwstr>
      </vt:variant>
      <vt:variant>
        <vt:i4>1507387</vt:i4>
      </vt:variant>
      <vt:variant>
        <vt:i4>548</vt:i4>
      </vt:variant>
      <vt:variant>
        <vt:i4>0</vt:i4>
      </vt:variant>
      <vt:variant>
        <vt:i4>5</vt:i4>
      </vt:variant>
      <vt:variant>
        <vt:lpwstr/>
      </vt:variant>
      <vt:variant>
        <vt:lpwstr>_Toc271205805</vt:lpwstr>
      </vt:variant>
      <vt:variant>
        <vt:i4>1507387</vt:i4>
      </vt:variant>
      <vt:variant>
        <vt:i4>542</vt:i4>
      </vt:variant>
      <vt:variant>
        <vt:i4>0</vt:i4>
      </vt:variant>
      <vt:variant>
        <vt:i4>5</vt:i4>
      </vt:variant>
      <vt:variant>
        <vt:lpwstr/>
      </vt:variant>
      <vt:variant>
        <vt:lpwstr>_Toc271205804</vt:lpwstr>
      </vt:variant>
      <vt:variant>
        <vt:i4>1507387</vt:i4>
      </vt:variant>
      <vt:variant>
        <vt:i4>536</vt:i4>
      </vt:variant>
      <vt:variant>
        <vt:i4>0</vt:i4>
      </vt:variant>
      <vt:variant>
        <vt:i4>5</vt:i4>
      </vt:variant>
      <vt:variant>
        <vt:lpwstr/>
      </vt:variant>
      <vt:variant>
        <vt:lpwstr>_Toc271205803</vt:lpwstr>
      </vt:variant>
      <vt:variant>
        <vt:i4>1507387</vt:i4>
      </vt:variant>
      <vt:variant>
        <vt:i4>530</vt:i4>
      </vt:variant>
      <vt:variant>
        <vt:i4>0</vt:i4>
      </vt:variant>
      <vt:variant>
        <vt:i4>5</vt:i4>
      </vt:variant>
      <vt:variant>
        <vt:lpwstr/>
      </vt:variant>
      <vt:variant>
        <vt:lpwstr>_Toc271205802</vt:lpwstr>
      </vt:variant>
      <vt:variant>
        <vt:i4>1507387</vt:i4>
      </vt:variant>
      <vt:variant>
        <vt:i4>524</vt:i4>
      </vt:variant>
      <vt:variant>
        <vt:i4>0</vt:i4>
      </vt:variant>
      <vt:variant>
        <vt:i4>5</vt:i4>
      </vt:variant>
      <vt:variant>
        <vt:lpwstr/>
      </vt:variant>
      <vt:variant>
        <vt:lpwstr>_Toc271205801</vt:lpwstr>
      </vt:variant>
      <vt:variant>
        <vt:i4>1507387</vt:i4>
      </vt:variant>
      <vt:variant>
        <vt:i4>518</vt:i4>
      </vt:variant>
      <vt:variant>
        <vt:i4>0</vt:i4>
      </vt:variant>
      <vt:variant>
        <vt:i4>5</vt:i4>
      </vt:variant>
      <vt:variant>
        <vt:lpwstr/>
      </vt:variant>
      <vt:variant>
        <vt:lpwstr>_Toc271205800</vt:lpwstr>
      </vt:variant>
      <vt:variant>
        <vt:i4>1966132</vt:i4>
      </vt:variant>
      <vt:variant>
        <vt:i4>512</vt:i4>
      </vt:variant>
      <vt:variant>
        <vt:i4>0</vt:i4>
      </vt:variant>
      <vt:variant>
        <vt:i4>5</vt:i4>
      </vt:variant>
      <vt:variant>
        <vt:lpwstr/>
      </vt:variant>
      <vt:variant>
        <vt:lpwstr>_Toc271205799</vt:lpwstr>
      </vt:variant>
      <vt:variant>
        <vt:i4>1966132</vt:i4>
      </vt:variant>
      <vt:variant>
        <vt:i4>506</vt:i4>
      </vt:variant>
      <vt:variant>
        <vt:i4>0</vt:i4>
      </vt:variant>
      <vt:variant>
        <vt:i4>5</vt:i4>
      </vt:variant>
      <vt:variant>
        <vt:lpwstr/>
      </vt:variant>
      <vt:variant>
        <vt:lpwstr>_Toc271205798</vt:lpwstr>
      </vt:variant>
      <vt:variant>
        <vt:i4>1966132</vt:i4>
      </vt:variant>
      <vt:variant>
        <vt:i4>500</vt:i4>
      </vt:variant>
      <vt:variant>
        <vt:i4>0</vt:i4>
      </vt:variant>
      <vt:variant>
        <vt:i4>5</vt:i4>
      </vt:variant>
      <vt:variant>
        <vt:lpwstr/>
      </vt:variant>
      <vt:variant>
        <vt:lpwstr>_Toc271205797</vt:lpwstr>
      </vt:variant>
      <vt:variant>
        <vt:i4>1966132</vt:i4>
      </vt:variant>
      <vt:variant>
        <vt:i4>494</vt:i4>
      </vt:variant>
      <vt:variant>
        <vt:i4>0</vt:i4>
      </vt:variant>
      <vt:variant>
        <vt:i4>5</vt:i4>
      </vt:variant>
      <vt:variant>
        <vt:lpwstr/>
      </vt:variant>
      <vt:variant>
        <vt:lpwstr>_Toc271205796</vt:lpwstr>
      </vt:variant>
      <vt:variant>
        <vt:i4>1966132</vt:i4>
      </vt:variant>
      <vt:variant>
        <vt:i4>488</vt:i4>
      </vt:variant>
      <vt:variant>
        <vt:i4>0</vt:i4>
      </vt:variant>
      <vt:variant>
        <vt:i4>5</vt:i4>
      </vt:variant>
      <vt:variant>
        <vt:lpwstr/>
      </vt:variant>
      <vt:variant>
        <vt:lpwstr>_Toc271205795</vt:lpwstr>
      </vt:variant>
      <vt:variant>
        <vt:i4>1966132</vt:i4>
      </vt:variant>
      <vt:variant>
        <vt:i4>482</vt:i4>
      </vt:variant>
      <vt:variant>
        <vt:i4>0</vt:i4>
      </vt:variant>
      <vt:variant>
        <vt:i4>5</vt:i4>
      </vt:variant>
      <vt:variant>
        <vt:lpwstr/>
      </vt:variant>
      <vt:variant>
        <vt:lpwstr>_Toc271205794</vt:lpwstr>
      </vt:variant>
      <vt:variant>
        <vt:i4>1966132</vt:i4>
      </vt:variant>
      <vt:variant>
        <vt:i4>476</vt:i4>
      </vt:variant>
      <vt:variant>
        <vt:i4>0</vt:i4>
      </vt:variant>
      <vt:variant>
        <vt:i4>5</vt:i4>
      </vt:variant>
      <vt:variant>
        <vt:lpwstr/>
      </vt:variant>
      <vt:variant>
        <vt:lpwstr>_Toc271205793</vt:lpwstr>
      </vt:variant>
      <vt:variant>
        <vt:i4>1966132</vt:i4>
      </vt:variant>
      <vt:variant>
        <vt:i4>470</vt:i4>
      </vt:variant>
      <vt:variant>
        <vt:i4>0</vt:i4>
      </vt:variant>
      <vt:variant>
        <vt:i4>5</vt:i4>
      </vt:variant>
      <vt:variant>
        <vt:lpwstr/>
      </vt:variant>
      <vt:variant>
        <vt:lpwstr>_Toc271205792</vt:lpwstr>
      </vt:variant>
      <vt:variant>
        <vt:i4>1966132</vt:i4>
      </vt:variant>
      <vt:variant>
        <vt:i4>464</vt:i4>
      </vt:variant>
      <vt:variant>
        <vt:i4>0</vt:i4>
      </vt:variant>
      <vt:variant>
        <vt:i4>5</vt:i4>
      </vt:variant>
      <vt:variant>
        <vt:lpwstr/>
      </vt:variant>
      <vt:variant>
        <vt:lpwstr>_Toc271205791</vt:lpwstr>
      </vt:variant>
      <vt:variant>
        <vt:i4>1966132</vt:i4>
      </vt:variant>
      <vt:variant>
        <vt:i4>458</vt:i4>
      </vt:variant>
      <vt:variant>
        <vt:i4>0</vt:i4>
      </vt:variant>
      <vt:variant>
        <vt:i4>5</vt:i4>
      </vt:variant>
      <vt:variant>
        <vt:lpwstr/>
      </vt:variant>
      <vt:variant>
        <vt:lpwstr>_Toc271205790</vt:lpwstr>
      </vt:variant>
      <vt:variant>
        <vt:i4>2031668</vt:i4>
      </vt:variant>
      <vt:variant>
        <vt:i4>452</vt:i4>
      </vt:variant>
      <vt:variant>
        <vt:i4>0</vt:i4>
      </vt:variant>
      <vt:variant>
        <vt:i4>5</vt:i4>
      </vt:variant>
      <vt:variant>
        <vt:lpwstr/>
      </vt:variant>
      <vt:variant>
        <vt:lpwstr>_Toc271205789</vt:lpwstr>
      </vt:variant>
      <vt:variant>
        <vt:i4>2031668</vt:i4>
      </vt:variant>
      <vt:variant>
        <vt:i4>446</vt:i4>
      </vt:variant>
      <vt:variant>
        <vt:i4>0</vt:i4>
      </vt:variant>
      <vt:variant>
        <vt:i4>5</vt:i4>
      </vt:variant>
      <vt:variant>
        <vt:lpwstr/>
      </vt:variant>
      <vt:variant>
        <vt:lpwstr>_Toc271205788</vt:lpwstr>
      </vt:variant>
      <vt:variant>
        <vt:i4>2031668</vt:i4>
      </vt:variant>
      <vt:variant>
        <vt:i4>440</vt:i4>
      </vt:variant>
      <vt:variant>
        <vt:i4>0</vt:i4>
      </vt:variant>
      <vt:variant>
        <vt:i4>5</vt:i4>
      </vt:variant>
      <vt:variant>
        <vt:lpwstr/>
      </vt:variant>
      <vt:variant>
        <vt:lpwstr>_Toc271205787</vt:lpwstr>
      </vt:variant>
      <vt:variant>
        <vt:i4>2031668</vt:i4>
      </vt:variant>
      <vt:variant>
        <vt:i4>434</vt:i4>
      </vt:variant>
      <vt:variant>
        <vt:i4>0</vt:i4>
      </vt:variant>
      <vt:variant>
        <vt:i4>5</vt:i4>
      </vt:variant>
      <vt:variant>
        <vt:lpwstr/>
      </vt:variant>
      <vt:variant>
        <vt:lpwstr>_Toc271205786</vt:lpwstr>
      </vt:variant>
      <vt:variant>
        <vt:i4>2031668</vt:i4>
      </vt:variant>
      <vt:variant>
        <vt:i4>428</vt:i4>
      </vt:variant>
      <vt:variant>
        <vt:i4>0</vt:i4>
      </vt:variant>
      <vt:variant>
        <vt:i4>5</vt:i4>
      </vt:variant>
      <vt:variant>
        <vt:lpwstr/>
      </vt:variant>
      <vt:variant>
        <vt:lpwstr>_Toc271205785</vt:lpwstr>
      </vt:variant>
      <vt:variant>
        <vt:i4>2031668</vt:i4>
      </vt:variant>
      <vt:variant>
        <vt:i4>422</vt:i4>
      </vt:variant>
      <vt:variant>
        <vt:i4>0</vt:i4>
      </vt:variant>
      <vt:variant>
        <vt:i4>5</vt:i4>
      </vt:variant>
      <vt:variant>
        <vt:lpwstr/>
      </vt:variant>
      <vt:variant>
        <vt:lpwstr>_Toc271205784</vt:lpwstr>
      </vt:variant>
      <vt:variant>
        <vt:i4>2031668</vt:i4>
      </vt:variant>
      <vt:variant>
        <vt:i4>416</vt:i4>
      </vt:variant>
      <vt:variant>
        <vt:i4>0</vt:i4>
      </vt:variant>
      <vt:variant>
        <vt:i4>5</vt:i4>
      </vt:variant>
      <vt:variant>
        <vt:lpwstr/>
      </vt:variant>
      <vt:variant>
        <vt:lpwstr>_Toc271205783</vt:lpwstr>
      </vt:variant>
      <vt:variant>
        <vt:i4>2031668</vt:i4>
      </vt:variant>
      <vt:variant>
        <vt:i4>410</vt:i4>
      </vt:variant>
      <vt:variant>
        <vt:i4>0</vt:i4>
      </vt:variant>
      <vt:variant>
        <vt:i4>5</vt:i4>
      </vt:variant>
      <vt:variant>
        <vt:lpwstr/>
      </vt:variant>
      <vt:variant>
        <vt:lpwstr>_Toc271205782</vt:lpwstr>
      </vt:variant>
      <vt:variant>
        <vt:i4>2031668</vt:i4>
      </vt:variant>
      <vt:variant>
        <vt:i4>404</vt:i4>
      </vt:variant>
      <vt:variant>
        <vt:i4>0</vt:i4>
      </vt:variant>
      <vt:variant>
        <vt:i4>5</vt:i4>
      </vt:variant>
      <vt:variant>
        <vt:lpwstr/>
      </vt:variant>
      <vt:variant>
        <vt:lpwstr>_Toc271205781</vt:lpwstr>
      </vt:variant>
      <vt:variant>
        <vt:i4>2031668</vt:i4>
      </vt:variant>
      <vt:variant>
        <vt:i4>398</vt:i4>
      </vt:variant>
      <vt:variant>
        <vt:i4>0</vt:i4>
      </vt:variant>
      <vt:variant>
        <vt:i4>5</vt:i4>
      </vt:variant>
      <vt:variant>
        <vt:lpwstr/>
      </vt:variant>
      <vt:variant>
        <vt:lpwstr>_Toc271205780</vt:lpwstr>
      </vt:variant>
      <vt:variant>
        <vt:i4>1048628</vt:i4>
      </vt:variant>
      <vt:variant>
        <vt:i4>392</vt:i4>
      </vt:variant>
      <vt:variant>
        <vt:i4>0</vt:i4>
      </vt:variant>
      <vt:variant>
        <vt:i4>5</vt:i4>
      </vt:variant>
      <vt:variant>
        <vt:lpwstr/>
      </vt:variant>
      <vt:variant>
        <vt:lpwstr>_Toc271205779</vt:lpwstr>
      </vt:variant>
      <vt:variant>
        <vt:i4>1048628</vt:i4>
      </vt:variant>
      <vt:variant>
        <vt:i4>386</vt:i4>
      </vt:variant>
      <vt:variant>
        <vt:i4>0</vt:i4>
      </vt:variant>
      <vt:variant>
        <vt:i4>5</vt:i4>
      </vt:variant>
      <vt:variant>
        <vt:lpwstr/>
      </vt:variant>
      <vt:variant>
        <vt:lpwstr>_Toc271205778</vt:lpwstr>
      </vt:variant>
      <vt:variant>
        <vt:i4>1048628</vt:i4>
      </vt:variant>
      <vt:variant>
        <vt:i4>380</vt:i4>
      </vt:variant>
      <vt:variant>
        <vt:i4>0</vt:i4>
      </vt:variant>
      <vt:variant>
        <vt:i4>5</vt:i4>
      </vt:variant>
      <vt:variant>
        <vt:lpwstr/>
      </vt:variant>
      <vt:variant>
        <vt:lpwstr>_Toc271205777</vt:lpwstr>
      </vt:variant>
      <vt:variant>
        <vt:i4>1048628</vt:i4>
      </vt:variant>
      <vt:variant>
        <vt:i4>374</vt:i4>
      </vt:variant>
      <vt:variant>
        <vt:i4>0</vt:i4>
      </vt:variant>
      <vt:variant>
        <vt:i4>5</vt:i4>
      </vt:variant>
      <vt:variant>
        <vt:lpwstr/>
      </vt:variant>
      <vt:variant>
        <vt:lpwstr>_Toc271205776</vt:lpwstr>
      </vt:variant>
      <vt:variant>
        <vt:i4>1048628</vt:i4>
      </vt:variant>
      <vt:variant>
        <vt:i4>368</vt:i4>
      </vt:variant>
      <vt:variant>
        <vt:i4>0</vt:i4>
      </vt:variant>
      <vt:variant>
        <vt:i4>5</vt:i4>
      </vt:variant>
      <vt:variant>
        <vt:lpwstr/>
      </vt:variant>
      <vt:variant>
        <vt:lpwstr>_Toc271205775</vt:lpwstr>
      </vt:variant>
      <vt:variant>
        <vt:i4>1048628</vt:i4>
      </vt:variant>
      <vt:variant>
        <vt:i4>362</vt:i4>
      </vt:variant>
      <vt:variant>
        <vt:i4>0</vt:i4>
      </vt:variant>
      <vt:variant>
        <vt:i4>5</vt:i4>
      </vt:variant>
      <vt:variant>
        <vt:lpwstr/>
      </vt:variant>
      <vt:variant>
        <vt:lpwstr>_Toc271205774</vt:lpwstr>
      </vt:variant>
      <vt:variant>
        <vt:i4>1048628</vt:i4>
      </vt:variant>
      <vt:variant>
        <vt:i4>356</vt:i4>
      </vt:variant>
      <vt:variant>
        <vt:i4>0</vt:i4>
      </vt:variant>
      <vt:variant>
        <vt:i4>5</vt:i4>
      </vt:variant>
      <vt:variant>
        <vt:lpwstr/>
      </vt:variant>
      <vt:variant>
        <vt:lpwstr>_Toc271205773</vt:lpwstr>
      </vt:variant>
      <vt:variant>
        <vt:i4>1048628</vt:i4>
      </vt:variant>
      <vt:variant>
        <vt:i4>350</vt:i4>
      </vt:variant>
      <vt:variant>
        <vt:i4>0</vt:i4>
      </vt:variant>
      <vt:variant>
        <vt:i4>5</vt:i4>
      </vt:variant>
      <vt:variant>
        <vt:lpwstr/>
      </vt:variant>
      <vt:variant>
        <vt:lpwstr>_Toc271205772</vt:lpwstr>
      </vt:variant>
      <vt:variant>
        <vt:i4>1048628</vt:i4>
      </vt:variant>
      <vt:variant>
        <vt:i4>344</vt:i4>
      </vt:variant>
      <vt:variant>
        <vt:i4>0</vt:i4>
      </vt:variant>
      <vt:variant>
        <vt:i4>5</vt:i4>
      </vt:variant>
      <vt:variant>
        <vt:lpwstr/>
      </vt:variant>
      <vt:variant>
        <vt:lpwstr>_Toc271205771</vt:lpwstr>
      </vt:variant>
      <vt:variant>
        <vt:i4>1048628</vt:i4>
      </vt:variant>
      <vt:variant>
        <vt:i4>338</vt:i4>
      </vt:variant>
      <vt:variant>
        <vt:i4>0</vt:i4>
      </vt:variant>
      <vt:variant>
        <vt:i4>5</vt:i4>
      </vt:variant>
      <vt:variant>
        <vt:lpwstr/>
      </vt:variant>
      <vt:variant>
        <vt:lpwstr>_Toc271205770</vt:lpwstr>
      </vt:variant>
      <vt:variant>
        <vt:i4>1114164</vt:i4>
      </vt:variant>
      <vt:variant>
        <vt:i4>332</vt:i4>
      </vt:variant>
      <vt:variant>
        <vt:i4>0</vt:i4>
      </vt:variant>
      <vt:variant>
        <vt:i4>5</vt:i4>
      </vt:variant>
      <vt:variant>
        <vt:lpwstr/>
      </vt:variant>
      <vt:variant>
        <vt:lpwstr>_Toc271205769</vt:lpwstr>
      </vt:variant>
      <vt:variant>
        <vt:i4>1114164</vt:i4>
      </vt:variant>
      <vt:variant>
        <vt:i4>326</vt:i4>
      </vt:variant>
      <vt:variant>
        <vt:i4>0</vt:i4>
      </vt:variant>
      <vt:variant>
        <vt:i4>5</vt:i4>
      </vt:variant>
      <vt:variant>
        <vt:lpwstr/>
      </vt:variant>
      <vt:variant>
        <vt:lpwstr>_Toc271205768</vt:lpwstr>
      </vt:variant>
      <vt:variant>
        <vt:i4>1114164</vt:i4>
      </vt:variant>
      <vt:variant>
        <vt:i4>320</vt:i4>
      </vt:variant>
      <vt:variant>
        <vt:i4>0</vt:i4>
      </vt:variant>
      <vt:variant>
        <vt:i4>5</vt:i4>
      </vt:variant>
      <vt:variant>
        <vt:lpwstr/>
      </vt:variant>
      <vt:variant>
        <vt:lpwstr>_Toc271205767</vt:lpwstr>
      </vt:variant>
      <vt:variant>
        <vt:i4>1114164</vt:i4>
      </vt:variant>
      <vt:variant>
        <vt:i4>314</vt:i4>
      </vt:variant>
      <vt:variant>
        <vt:i4>0</vt:i4>
      </vt:variant>
      <vt:variant>
        <vt:i4>5</vt:i4>
      </vt:variant>
      <vt:variant>
        <vt:lpwstr/>
      </vt:variant>
      <vt:variant>
        <vt:lpwstr>_Toc271205766</vt:lpwstr>
      </vt:variant>
      <vt:variant>
        <vt:i4>1114164</vt:i4>
      </vt:variant>
      <vt:variant>
        <vt:i4>308</vt:i4>
      </vt:variant>
      <vt:variant>
        <vt:i4>0</vt:i4>
      </vt:variant>
      <vt:variant>
        <vt:i4>5</vt:i4>
      </vt:variant>
      <vt:variant>
        <vt:lpwstr/>
      </vt:variant>
      <vt:variant>
        <vt:lpwstr>_Toc271205765</vt:lpwstr>
      </vt:variant>
      <vt:variant>
        <vt:i4>1114164</vt:i4>
      </vt:variant>
      <vt:variant>
        <vt:i4>302</vt:i4>
      </vt:variant>
      <vt:variant>
        <vt:i4>0</vt:i4>
      </vt:variant>
      <vt:variant>
        <vt:i4>5</vt:i4>
      </vt:variant>
      <vt:variant>
        <vt:lpwstr/>
      </vt:variant>
      <vt:variant>
        <vt:lpwstr>_Toc271205764</vt:lpwstr>
      </vt:variant>
      <vt:variant>
        <vt:i4>1114164</vt:i4>
      </vt:variant>
      <vt:variant>
        <vt:i4>296</vt:i4>
      </vt:variant>
      <vt:variant>
        <vt:i4>0</vt:i4>
      </vt:variant>
      <vt:variant>
        <vt:i4>5</vt:i4>
      </vt:variant>
      <vt:variant>
        <vt:lpwstr/>
      </vt:variant>
      <vt:variant>
        <vt:lpwstr>_Toc271205763</vt:lpwstr>
      </vt:variant>
      <vt:variant>
        <vt:i4>1114164</vt:i4>
      </vt:variant>
      <vt:variant>
        <vt:i4>290</vt:i4>
      </vt:variant>
      <vt:variant>
        <vt:i4>0</vt:i4>
      </vt:variant>
      <vt:variant>
        <vt:i4>5</vt:i4>
      </vt:variant>
      <vt:variant>
        <vt:lpwstr/>
      </vt:variant>
      <vt:variant>
        <vt:lpwstr>_Toc271205762</vt:lpwstr>
      </vt:variant>
      <vt:variant>
        <vt:i4>1114164</vt:i4>
      </vt:variant>
      <vt:variant>
        <vt:i4>284</vt:i4>
      </vt:variant>
      <vt:variant>
        <vt:i4>0</vt:i4>
      </vt:variant>
      <vt:variant>
        <vt:i4>5</vt:i4>
      </vt:variant>
      <vt:variant>
        <vt:lpwstr/>
      </vt:variant>
      <vt:variant>
        <vt:lpwstr>_Toc271205761</vt:lpwstr>
      </vt:variant>
      <vt:variant>
        <vt:i4>1114164</vt:i4>
      </vt:variant>
      <vt:variant>
        <vt:i4>278</vt:i4>
      </vt:variant>
      <vt:variant>
        <vt:i4>0</vt:i4>
      </vt:variant>
      <vt:variant>
        <vt:i4>5</vt:i4>
      </vt:variant>
      <vt:variant>
        <vt:lpwstr/>
      </vt:variant>
      <vt:variant>
        <vt:lpwstr>_Toc271205760</vt:lpwstr>
      </vt:variant>
      <vt:variant>
        <vt:i4>1179700</vt:i4>
      </vt:variant>
      <vt:variant>
        <vt:i4>272</vt:i4>
      </vt:variant>
      <vt:variant>
        <vt:i4>0</vt:i4>
      </vt:variant>
      <vt:variant>
        <vt:i4>5</vt:i4>
      </vt:variant>
      <vt:variant>
        <vt:lpwstr/>
      </vt:variant>
      <vt:variant>
        <vt:lpwstr>_Toc271205759</vt:lpwstr>
      </vt:variant>
      <vt:variant>
        <vt:i4>1179700</vt:i4>
      </vt:variant>
      <vt:variant>
        <vt:i4>266</vt:i4>
      </vt:variant>
      <vt:variant>
        <vt:i4>0</vt:i4>
      </vt:variant>
      <vt:variant>
        <vt:i4>5</vt:i4>
      </vt:variant>
      <vt:variant>
        <vt:lpwstr/>
      </vt:variant>
      <vt:variant>
        <vt:lpwstr>_Toc271205758</vt:lpwstr>
      </vt:variant>
      <vt:variant>
        <vt:i4>1179700</vt:i4>
      </vt:variant>
      <vt:variant>
        <vt:i4>260</vt:i4>
      </vt:variant>
      <vt:variant>
        <vt:i4>0</vt:i4>
      </vt:variant>
      <vt:variant>
        <vt:i4>5</vt:i4>
      </vt:variant>
      <vt:variant>
        <vt:lpwstr/>
      </vt:variant>
      <vt:variant>
        <vt:lpwstr>_Toc271205757</vt:lpwstr>
      </vt:variant>
      <vt:variant>
        <vt:i4>1179700</vt:i4>
      </vt:variant>
      <vt:variant>
        <vt:i4>254</vt:i4>
      </vt:variant>
      <vt:variant>
        <vt:i4>0</vt:i4>
      </vt:variant>
      <vt:variant>
        <vt:i4>5</vt:i4>
      </vt:variant>
      <vt:variant>
        <vt:lpwstr/>
      </vt:variant>
      <vt:variant>
        <vt:lpwstr>_Toc271205756</vt:lpwstr>
      </vt:variant>
      <vt:variant>
        <vt:i4>1179700</vt:i4>
      </vt:variant>
      <vt:variant>
        <vt:i4>248</vt:i4>
      </vt:variant>
      <vt:variant>
        <vt:i4>0</vt:i4>
      </vt:variant>
      <vt:variant>
        <vt:i4>5</vt:i4>
      </vt:variant>
      <vt:variant>
        <vt:lpwstr/>
      </vt:variant>
      <vt:variant>
        <vt:lpwstr>_Toc271205755</vt:lpwstr>
      </vt:variant>
      <vt:variant>
        <vt:i4>1179700</vt:i4>
      </vt:variant>
      <vt:variant>
        <vt:i4>242</vt:i4>
      </vt:variant>
      <vt:variant>
        <vt:i4>0</vt:i4>
      </vt:variant>
      <vt:variant>
        <vt:i4>5</vt:i4>
      </vt:variant>
      <vt:variant>
        <vt:lpwstr/>
      </vt:variant>
      <vt:variant>
        <vt:lpwstr>_Toc271205754</vt:lpwstr>
      </vt:variant>
      <vt:variant>
        <vt:i4>1179700</vt:i4>
      </vt:variant>
      <vt:variant>
        <vt:i4>236</vt:i4>
      </vt:variant>
      <vt:variant>
        <vt:i4>0</vt:i4>
      </vt:variant>
      <vt:variant>
        <vt:i4>5</vt:i4>
      </vt:variant>
      <vt:variant>
        <vt:lpwstr/>
      </vt:variant>
      <vt:variant>
        <vt:lpwstr>_Toc271205753</vt:lpwstr>
      </vt:variant>
      <vt:variant>
        <vt:i4>1179700</vt:i4>
      </vt:variant>
      <vt:variant>
        <vt:i4>230</vt:i4>
      </vt:variant>
      <vt:variant>
        <vt:i4>0</vt:i4>
      </vt:variant>
      <vt:variant>
        <vt:i4>5</vt:i4>
      </vt:variant>
      <vt:variant>
        <vt:lpwstr/>
      </vt:variant>
      <vt:variant>
        <vt:lpwstr>_Toc271205752</vt:lpwstr>
      </vt:variant>
      <vt:variant>
        <vt:i4>1179700</vt:i4>
      </vt:variant>
      <vt:variant>
        <vt:i4>224</vt:i4>
      </vt:variant>
      <vt:variant>
        <vt:i4>0</vt:i4>
      </vt:variant>
      <vt:variant>
        <vt:i4>5</vt:i4>
      </vt:variant>
      <vt:variant>
        <vt:lpwstr/>
      </vt:variant>
      <vt:variant>
        <vt:lpwstr>_Toc271205751</vt:lpwstr>
      </vt:variant>
      <vt:variant>
        <vt:i4>1179700</vt:i4>
      </vt:variant>
      <vt:variant>
        <vt:i4>218</vt:i4>
      </vt:variant>
      <vt:variant>
        <vt:i4>0</vt:i4>
      </vt:variant>
      <vt:variant>
        <vt:i4>5</vt:i4>
      </vt:variant>
      <vt:variant>
        <vt:lpwstr/>
      </vt:variant>
      <vt:variant>
        <vt:lpwstr>_Toc271205750</vt:lpwstr>
      </vt:variant>
      <vt:variant>
        <vt:i4>1245236</vt:i4>
      </vt:variant>
      <vt:variant>
        <vt:i4>212</vt:i4>
      </vt:variant>
      <vt:variant>
        <vt:i4>0</vt:i4>
      </vt:variant>
      <vt:variant>
        <vt:i4>5</vt:i4>
      </vt:variant>
      <vt:variant>
        <vt:lpwstr/>
      </vt:variant>
      <vt:variant>
        <vt:lpwstr>_Toc271205749</vt:lpwstr>
      </vt:variant>
      <vt:variant>
        <vt:i4>1245236</vt:i4>
      </vt:variant>
      <vt:variant>
        <vt:i4>206</vt:i4>
      </vt:variant>
      <vt:variant>
        <vt:i4>0</vt:i4>
      </vt:variant>
      <vt:variant>
        <vt:i4>5</vt:i4>
      </vt:variant>
      <vt:variant>
        <vt:lpwstr/>
      </vt:variant>
      <vt:variant>
        <vt:lpwstr>_Toc271205748</vt:lpwstr>
      </vt:variant>
      <vt:variant>
        <vt:i4>1245236</vt:i4>
      </vt:variant>
      <vt:variant>
        <vt:i4>200</vt:i4>
      </vt:variant>
      <vt:variant>
        <vt:i4>0</vt:i4>
      </vt:variant>
      <vt:variant>
        <vt:i4>5</vt:i4>
      </vt:variant>
      <vt:variant>
        <vt:lpwstr/>
      </vt:variant>
      <vt:variant>
        <vt:lpwstr>_Toc271205747</vt:lpwstr>
      </vt:variant>
      <vt:variant>
        <vt:i4>1245236</vt:i4>
      </vt:variant>
      <vt:variant>
        <vt:i4>194</vt:i4>
      </vt:variant>
      <vt:variant>
        <vt:i4>0</vt:i4>
      </vt:variant>
      <vt:variant>
        <vt:i4>5</vt:i4>
      </vt:variant>
      <vt:variant>
        <vt:lpwstr/>
      </vt:variant>
      <vt:variant>
        <vt:lpwstr>_Toc271205746</vt:lpwstr>
      </vt:variant>
      <vt:variant>
        <vt:i4>1245236</vt:i4>
      </vt:variant>
      <vt:variant>
        <vt:i4>188</vt:i4>
      </vt:variant>
      <vt:variant>
        <vt:i4>0</vt:i4>
      </vt:variant>
      <vt:variant>
        <vt:i4>5</vt:i4>
      </vt:variant>
      <vt:variant>
        <vt:lpwstr/>
      </vt:variant>
      <vt:variant>
        <vt:lpwstr>_Toc271205745</vt:lpwstr>
      </vt:variant>
      <vt:variant>
        <vt:i4>1245236</vt:i4>
      </vt:variant>
      <vt:variant>
        <vt:i4>182</vt:i4>
      </vt:variant>
      <vt:variant>
        <vt:i4>0</vt:i4>
      </vt:variant>
      <vt:variant>
        <vt:i4>5</vt:i4>
      </vt:variant>
      <vt:variant>
        <vt:lpwstr/>
      </vt:variant>
      <vt:variant>
        <vt:lpwstr>_Toc271205744</vt:lpwstr>
      </vt:variant>
      <vt:variant>
        <vt:i4>1245236</vt:i4>
      </vt:variant>
      <vt:variant>
        <vt:i4>176</vt:i4>
      </vt:variant>
      <vt:variant>
        <vt:i4>0</vt:i4>
      </vt:variant>
      <vt:variant>
        <vt:i4>5</vt:i4>
      </vt:variant>
      <vt:variant>
        <vt:lpwstr/>
      </vt:variant>
      <vt:variant>
        <vt:lpwstr>_Toc271205743</vt:lpwstr>
      </vt:variant>
      <vt:variant>
        <vt:i4>1245236</vt:i4>
      </vt:variant>
      <vt:variant>
        <vt:i4>170</vt:i4>
      </vt:variant>
      <vt:variant>
        <vt:i4>0</vt:i4>
      </vt:variant>
      <vt:variant>
        <vt:i4>5</vt:i4>
      </vt:variant>
      <vt:variant>
        <vt:lpwstr/>
      </vt:variant>
      <vt:variant>
        <vt:lpwstr>_Toc271205742</vt:lpwstr>
      </vt:variant>
      <vt:variant>
        <vt:i4>1245236</vt:i4>
      </vt:variant>
      <vt:variant>
        <vt:i4>164</vt:i4>
      </vt:variant>
      <vt:variant>
        <vt:i4>0</vt:i4>
      </vt:variant>
      <vt:variant>
        <vt:i4>5</vt:i4>
      </vt:variant>
      <vt:variant>
        <vt:lpwstr/>
      </vt:variant>
      <vt:variant>
        <vt:lpwstr>_Toc271205741</vt:lpwstr>
      </vt:variant>
      <vt:variant>
        <vt:i4>1245236</vt:i4>
      </vt:variant>
      <vt:variant>
        <vt:i4>158</vt:i4>
      </vt:variant>
      <vt:variant>
        <vt:i4>0</vt:i4>
      </vt:variant>
      <vt:variant>
        <vt:i4>5</vt:i4>
      </vt:variant>
      <vt:variant>
        <vt:lpwstr/>
      </vt:variant>
      <vt:variant>
        <vt:lpwstr>_Toc271205740</vt:lpwstr>
      </vt:variant>
      <vt:variant>
        <vt:i4>1310772</vt:i4>
      </vt:variant>
      <vt:variant>
        <vt:i4>152</vt:i4>
      </vt:variant>
      <vt:variant>
        <vt:i4>0</vt:i4>
      </vt:variant>
      <vt:variant>
        <vt:i4>5</vt:i4>
      </vt:variant>
      <vt:variant>
        <vt:lpwstr/>
      </vt:variant>
      <vt:variant>
        <vt:lpwstr>_Toc271205739</vt:lpwstr>
      </vt:variant>
      <vt:variant>
        <vt:i4>1310772</vt:i4>
      </vt:variant>
      <vt:variant>
        <vt:i4>146</vt:i4>
      </vt:variant>
      <vt:variant>
        <vt:i4>0</vt:i4>
      </vt:variant>
      <vt:variant>
        <vt:i4>5</vt:i4>
      </vt:variant>
      <vt:variant>
        <vt:lpwstr/>
      </vt:variant>
      <vt:variant>
        <vt:lpwstr>_Toc271205738</vt:lpwstr>
      </vt:variant>
      <vt:variant>
        <vt:i4>1310772</vt:i4>
      </vt:variant>
      <vt:variant>
        <vt:i4>140</vt:i4>
      </vt:variant>
      <vt:variant>
        <vt:i4>0</vt:i4>
      </vt:variant>
      <vt:variant>
        <vt:i4>5</vt:i4>
      </vt:variant>
      <vt:variant>
        <vt:lpwstr/>
      </vt:variant>
      <vt:variant>
        <vt:lpwstr>_Toc271205737</vt:lpwstr>
      </vt:variant>
      <vt:variant>
        <vt:i4>1310772</vt:i4>
      </vt:variant>
      <vt:variant>
        <vt:i4>134</vt:i4>
      </vt:variant>
      <vt:variant>
        <vt:i4>0</vt:i4>
      </vt:variant>
      <vt:variant>
        <vt:i4>5</vt:i4>
      </vt:variant>
      <vt:variant>
        <vt:lpwstr/>
      </vt:variant>
      <vt:variant>
        <vt:lpwstr>_Toc271205736</vt:lpwstr>
      </vt:variant>
      <vt:variant>
        <vt:i4>1310772</vt:i4>
      </vt:variant>
      <vt:variant>
        <vt:i4>128</vt:i4>
      </vt:variant>
      <vt:variant>
        <vt:i4>0</vt:i4>
      </vt:variant>
      <vt:variant>
        <vt:i4>5</vt:i4>
      </vt:variant>
      <vt:variant>
        <vt:lpwstr/>
      </vt:variant>
      <vt:variant>
        <vt:lpwstr>_Toc271205735</vt:lpwstr>
      </vt:variant>
      <vt:variant>
        <vt:i4>1310772</vt:i4>
      </vt:variant>
      <vt:variant>
        <vt:i4>122</vt:i4>
      </vt:variant>
      <vt:variant>
        <vt:i4>0</vt:i4>
      </vt:variant>
      <vt:variant>
        <vt:i4>5</vt:i4>
      </vt:variant>
      <vt:variant>
        <vt:lpwstr/>
      </vt:variant>
      <vt:variant>
        <vt:lpwstr>_Toc271205734</vt:lpwstr>
      </vt:variant>
      <vt:variant>
        <vt:i4>1310772</vt:i4>
      </vt:variant>
      <vt:variant>
        <vt:i4>116</vt:i4>
      </vt:variant>
      <vt:variant>
        <vt:i4>0</vt:i4>
      </vt:variant>
      <vt:variant>
        <vt:i4>5</vt:i4>
      </vt:variant>
      <vt:variant>
        <vt:lpwstr/>
      </vt:variant>
      <vt:variant>
        <vt:lpwstr>_Toc271205733</vt:lpwstr>
      </vt:variant>
      <vt:variant>
        <vt:i4>1310772</vt:i4>
      </vt:variant>
      <vt:variant>
        <vt:i4>110</vt:i4>
      </vt:variant>
      <vt:variant>
        <vt:i4>0</vt:i4>
      </vt:variant>
      <vt:variant>
        <vt:i4>5</vt:i4>
      </vt:variant>
      <vt:variant>
        <vt:lpwstr/>
      </vt:variant>
      <vt:variant>
        <vt:lpwstr>_Toc271205732</vt:lpwstr>
      </vt:variant>
      <vt:variant>
        <vt:i4>1310772</vt:i4>
      </vt:variant>
      <vt:variant>
        <vt:i4>104</vt:i4>
      </vt:variant>
      <vt:variant>
        <vt:i4>0</vt:i4>
      </vt:variant>
      <vt:variant>
        <vt:i4>5</vt:i4>
      </vt:variant>
      <vt:variant>
        <vt:lpwstr/>
      </vt:variant>
      <vt:variant>
        <vt:lpwstr>_Toc271205731</vt:lpwstr>
      </vt:variant>
      <vt:variant>
        <vt:i4>1310772</vt:i4>
      </vt:variant>
      <vt:variant>
        <vt:i4>98</vt:i4>
      </vt:variant>
      <vt:variant>
        <vt:i4>0</vt:i4>
      </vt:variant>
      <vt:variant>
        <vt:i4>5</vt:i4>
      </vt:variant>
      <vt:variant>
        <vt:lpwstr/>
      </vt:variant>
      <vt:variant>
        <vt:lpwstr>_Toc271205730</vt:lpwstr>
      </vt:variant>
      <vt:variant>
        <vt:i4>1376308</vt:i4>
      </vt:variant>
      <vt:variant>
        <vt:i4>92</vt:i4>
      </vt:variant>
      <vt:variant>
        <vt:i4>0</vt:i4>
      </vt:variant>
      <vt:variant>
        <vt:i4>5</vt:i4>
      </vt:variant>
      <vt:variant>
        <vt:lpwstr/>
      </vt:variant>
      <vt:variant>
        <vt:lpwstr>_Toc271205729</vt:lpwstr>
      </vt:variant>
      <vt:variant>
        <vt:i4>1376308</vt:i4>
      </vt:variant>
      <vt:variant>
        <vt:i4>86</vt:i4>
      </vt:variant>
      <vt:variant>
        <vt:i4>0</vt:i4>
      </vt:variant>
      <vt:variant>
        <vt:i4>5</vt:i4>
      </vt:variant>
      <vt:variant>
        <vt:lpwstr/>
      </vt:variant>
      <vt:variant>
        <vt:lpwstr>_Toc271205728</vt:lpwstr>
      </vt:variant>
      <vt:variant>
        <vt:i4>1376308</vt:i4>
      </vt:variant>
      <vt:variant>
        <vt:i4>80</vt:i4>
      </vt:variant>
      <vt:variant>
        <vt:i4>0</vt:i4>
      </vt:variant>
      <vt:variant>
        <vt:i4>5</vt:i4>
      </vt:variant>
      <vt:variant>
        <vt:lpwstr/>
      </vt:variant>
      <vt:variant>
        <vt:lpwstr>_Toc271205727</vt:lpwstr>
      </vt:variant>
      <vt:variant>
        <vt:i4>1376308</vt:i4>
      </vt:variant>
      <vt:variant>
        <vt:i4>74</vt:i4>
      </vt:variant>
      <vt:variant>
        <vt:i4>0</vt:i4>
      </vt:variant>
      <vt:variant>
        <vt:i4>5</vt:i4>
      </vt:variant>
      <vt:variant>
        <vt:lpwstr/>
      </vt:variant>
      <vt:variant>
        <vt:lpwstr>_Toc271205726</vt:lpwstr>
      </vt:variant>
      <vt:variant>
        <vt:i4>1376308</vt:i4>
      </vt:variant>
      <vt:variant>
        <vt:i4>68</vt:i4>
      </vt:variant>
      <vt:variant>
        <vt:i4>0</vt:i4>
      </vt:variant>
      <vt:variant>
        <vt:i4>5</vt:i4>
      </vt:variant>
      <vt:variant>
        <vt:lpwstr/>
      </vt:variant>
      <vt:variant>
        <vt:lpwstr>_Toc271205725</vt:lpwstr>
      </vt:variant>
      <vt:variant>
        <vt:i4>1376308</vt:i4>
      </vt:variant>
      <vt:variant>
        <vt:i4>62</vt:i4>
      </vt:variant>
      <vt:variant>
        <vt:i4>0</vt:i4>
      </vt:variant>
      <vt:variant>
        <vt:i4>5</vt:i4>
      </vt:variant>
      <vt:variant>
        <vt:lpwstr/>
      </vt:variant>
      <vt:variant>
        <vt:lpwstr>_Toc271205724</vt:lpwstr>
      </vt:variant>
      <vt:variant>
        <vt:i4>1376308</vt:i4>
      </vt:variant>
      <vt:variant>
        <vt:i4>56</vt:i4>
      </vt:variant>
      <vt:variant>
        <vt:i4>0</vt:i4>
      </vt:variant>
      <vt:variant>
        <vt:i4>5</vt:i4>
      </vt:variant>
      <vt:variant>
        <vt:lpwstr/>
      </vt:variant>
      <vt:variant>
        <vt:lpwstr>_Toc271205723</vt:lpwstr>
      </vt:variant>
      <vt:variant>
        <vt:i4>1376308</vt:i4>
      </vt:variant>
      <vt:variant>
        <vt:i4>50</vt:i4>
      </vt:variant>
      <vt:variant>
        <vt:i4>0</vt:i4>
      </vt:variant>
      <vt:variant>
        <vt:i4>5</vt:i4>
      </vt:variant>
      <vt:variant>
        <vt:lpwstr/>
      </vt:variant>
      <vt:variant>
        <vt:lpwstr>_Toc271205722</vt:lpwstr>
      </vt:variant>
      <vt:variant>
        <vt:i4>1376308</vt:i4>
      </vt:variant>
      <vt:variant>
        <vt:i4>44</vt:i4>
      </vt:variant>
      <vt:variant>
        <vt:i4>0</vt:i4>
      </vt:variant>
      <vt:variant>
        <vt:i4>5</vt:i4>
      </vt:variant>
      <vt:variant>
        <vt:lpwstr/>
      </vt:variant>
      <vt:variant>
        <vt:lpwstr>_Toc271205721</vt:lpwstr>
      </vt:variant>
      <vt:variant>
        <vt:i4>1376308</vt:i4>
      </vt:variant>
      <vt:variant>
        <vt:i4>38</vt:i4>
      </vt:variant>
      <vt:variant>
        <vt:i4>0</vt:i4>
      </vt:variant>
      <vt:variant>
        <vt:i4>5</vt:i4>
      </vt:variant>
      <vt:variant>
        <vt:lpwstr/>
      </vt:variant>
      <vt:variant>
        <vt:lpwstr>_Toc271205720</vt:lpwstr>
      </vt:variant>
      <vt:variant>
        <vt:i4>1441844</vt:i4>
      </vt:variant>
      <vt:variant>
        <vt:i4>32</vt:i4>
      </vt:variant>
      <vt:variant>
        <vt:i4>0</vt:i4>
      </vt:variant>
      <vt:variant>
        <vt:i4>5</vt:i4>
      </vt:variant>
      <vt:variant>
        <vt:lpwstr/>
      </vt:variant>
      <vt:variant>
        <vt:lpwstr>_Toc271205719</vt:lpwstr>
      </vt:variant>
      <vt:variant>
        <vt:i4>1441844</vt:i4>
      </vt:variant>
      <vt:variant>
        <vt:i4>26</vt:i4>
      </vt:variant>
      <vt:variant>
        <vt:i4>0</vt:i4>
      </vt:variant>
      <vt:variant>
        <vt:i4>5</vt:i4>
      </vt:variant>
      <vt:variant>
        <vt:lpwstr/>
      </vt:variant>
      <vt:variant>
        <vt:lpwstr>_Toc271205718</vt:lpwstr>
      </vt:variant>
      <vt:variant>
        <vt:i4>1441844</vt:i4>
      </vt:variant>
      <vt:variant>
        <vt:i4>20</vt:i4>
      </vt:variant>
      <vt:variant>
        <vt:i4>0</vt:i4>
      </vt:variant>
      <vt:variant>
        <vt:i4>5</vt:i4>
      </vt:variant>
      <vt:variant>
        <vt:lpwstr/>
      </vt:variant>
      <vt:variant>
        <vt:lpwstr>_Toc271205717</vt:lpwstr>
      </vt:variant>
      <vt:variant>
        <vt:i4>1441844</vt:i4>
      </vt:variant>
      <vt:variant>
        <vt:i4>14</vt:i4>
      </vt:variant>
      <vt:variant>
        <vt:i4>0</vt:i4>
      </vt:variant>
      <vt:variant>
        <vt:i4>5</vt:i4>
      </vt:variant>
      <vt:variant>
        <vt:lpwstr/>
      </vt:variant>
      <vt:variant>
        <vt:lpwstr>_Toc271205716</vt:lpwstr>
      </vt:variant>
      <vt:variant>
        <vt:i4>1441844</vt:i4>
      </vt:variant>
      <vt:variant>
        <vt:i4>8</vt:i4>
      </vt:variant>
      <vt:variant>
        <vt:i4>0</vt:i4>
      </vt:variant>
      <vt:variant>
        <vt:i4>5</vt:i4>
      </vt:variant>
      <vt:variant>
        <vt:lpwstr/>
      </vt:variant>
      <vt:variant>
        <vt:lpwstr>_Toc271205715</vt:lpwstr>
      </vt:variant>
      <vt:variant>
        <vt:i4>1441844</vt:i4>
      </vt:variant>
      <vt:variant>
        <vt:i4>2</vt:i4>
      </vt:variant>
      <vt:variant>
        <vt:i4>0</vt:i4>
      </vt:variant>
      <vt:variant>
        <vt:i4>5</vt:i4>
      </vt:variant>
      <vt:variant>
        <vt:lpwstr/>
      </vt:variant>
      <vt:variant>
        <vt:lpwstr>_Toc271205714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BOA SHTC FS</dc:title>
  <dc:subject/>
  <dc:creator>hong xiang</dc:creator>
  <cp:keywords>PUBLIC</cp:keywords>
  <dc:description>PUBLIC</dc:description>
  <cp:lastModifiedBy>Gaoli</cp:lastModifiedBy>
  <cp:revision>15</cp:revision>
  <cp:lastPrinted>2009-07-21T11:57:00Z</cp:lastPrinted>
  <dcterms:created xsi:type="dcterms:W3CDTF">2019-03-21T06:37:00Z</dcterms:created>
  <dcterms:modified xsi:type="dcterms:W3CDTF">2019-03-22T09:10:00Z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PUBLIC</vt:lpwstr>
  </property>
  <property fmtid="{D5CDD505-2E9C-101B-9397-08002B2CF9AE}" pid="3" name="Source">
    <vt:lpwstr>Internal</vt:lpwstr>
  </property>
  <property fmtid="{D5CDD505-2E9C-101B-9397-08002B2CF9AE}" pid="4" name="Footers">
    <vt:lpwstr>Footers</vt:lpwstr>
  </property>
  <property fmtid="{D5CDD505-2E9C-101B-9397-08002B2CF9AE}" pid="5" name="DocClassification">
    <vt:lpwstr>CLAPUBLIC</vt:lpwstr>
  </property>
</Properties>
</file>